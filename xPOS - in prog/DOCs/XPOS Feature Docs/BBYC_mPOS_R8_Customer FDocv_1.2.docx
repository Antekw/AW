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4886" w:type="pct"/>
        <w:tblInd w:w="144" w:type="dxa"/>
        <w:tblLayout w:type="fixed"/>
        <w:tblLook w:val="0000" w:firstRow="0" w:lastRow="0" w:firstColumn="0" w:lastColumn="0" w:noHBand="0" w:noVBand="0"/>
      </w:tblPr>
      <w:tblGrid>
        <w:gridCol w:w="5293"/>
        <w:gridCol w:w="5261"/>
      </w:tblGrid>
      <w:tr w:rsidR="00750589" w:rsidRPr="00B50B16" w:rsidTr="00A36851">
        <w:tc>
          <w:tcPr>
            <w:tcW w:w="5399" w:type="dxa"/>
            <w:vAlign w:val="center"/>
          </w:tcPr>
          <w:p w:rsidR="00750589" w:rsidRPr="00B50B16" w:rsidRDefault="00DA1D0F" w:rsidP="00A711A3">
            <w:pPr>
              <w:ind w:left="72"/>
              <w:rPr>
                <w:rFonts w:ascii="Arial" w:hAnsi="Arial" w:cs="Arial"/>
              </w:rPr>
            </w:pPr>
            <w:r w:rsidRPr="00B50B16">
              <w:rPr>
                <w:rFonts w:ascii="Arial" w:hAnsi="Arial" w:cs="Arial"/>
                <w:noProof/>
              </w:rPr>
              <w:drawing>
                <wp:inline distT="0" distB="0" distL="0" distR="0">
                  <wp:extent cx="1967230" cy="733425"/>
                  <wp:effectExtent l="0" t="0" r="0" b="0"/>
                  <wp:docPr id="1" name="Picture 4" descr="Stella Nova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tella Nova Logo"/>
                          <pic:cNvPicPr>
                            <a:picLocks noChangeAspect="1" noChangeArrowheads="1"/>
                          </pic:cNvPicPr>
                        </pic:nvPicPr>
                        <pic:blipFill>
                          <a:blip r:embed="rId11" cstate="print"/>
                          <a:srcRect/>
                          <a:stretch>
                            <a:fillRect/>
                          </a:stretch>
                        </pic:blipFill>
                        <pic:spPr bwMode="auto">
                          <a:xfrm>
                            <a:off x="0" y="0"/>
                            <a:ext cx="1967230" cy="733425"/>
                          </a:xfrm>
                          <a:prstGeom prst="rect">
                            <a:avLst/>
                          </a:prstGeom>
                          <a:noFill/>
                          <a:ln w="9525">
                            <a:noFill/>
                            <a:miter lim="800000"/>
                            <a:headEnd/>
                            <a:tailEnd/>
                          </a:ln>
                        </pic:spPr>
                      </pic:pic>
                    </a:graphicData>
                  </a:graphic>
                </wp:inline>
              </w:drawing>
            </w:r>
          </w:p>
        </w:tc>
        <w:tc>
          <w:tcPr>
            <w:tcW w:w="5366" w:type="dxa"/>
            <w:vAlign w:val="center"/>
          </w:tcPr>
          <w:p w:rsidR="00750589" w:rsidRPr="00B50B16" w:rsidRDefault="00A36851" w:rsidP="007345F4">
            <w:pPr>
              <w:ind w:left="72"/>
              <w:jc w:val="center"/>
              <w:rPr>
                <w:rFonts w:ascii="Arial" w:hAnsi="Arial" w:cs="Arial"/>
                <w:szCs w:val="20"/>
              </w:rPr>
            </w:pPr>
            <w:r w:rsidRPr="00B50B16">
              <w:rPr>
                <w:rFonts w:ascii="Arial" w:hAnsi="Arial" w:cs="Arial"/>
                <w:noProof/>
                <w:szCs w:val="20"/>
              </w:rPr>
              <w:drawing>
                <wp:inline distT="0" distB="0" distL="0" distR="0">
                  <wp:extent cx="963930" cy="690880"/>
                  <wp:effectExtent l="19050" t="0" r="7620" b="0"/>
                  <wp:docPr id="3" name="Picture 8" descr="LOGO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LOGO4"/>
                          <pic:cNvPicPr>
                            <a:picLocks noChangeAspect="1" noChangeArrowheads="1"/>
                          </pic:cNvPicPr>
                        </pic:nvPicPr>
                        <pic:blipFill>
                          <a:blip r:embed="rId12" cstate="print"/>
                          <a:srcRect/>
                          <a:stretch>
                            <a:fillRect/>
                          </a:stretch>
                        </pic:blipFill>
                        <pic:spPr bwMode="auto">
                          <a:xfrm>
                            <a:off x="0" y="0"/>
                            <a:ext cx="963930" cy="690880"/>
                          </a:xfrm>
                          <a:prstGeom prst="rect">
                            <a:avLst/>
                          </a:prstGeom>
                          <a:noFill/>
                        </pic:spPr>
                      </pic:pic>
                    </a:graphicData>
                  </a:graphic>
                </wp:inline>
              </w:drawing>
            </w:r>
          </w:p>
        </w:tc>
      </w:tr>
      <w:tr w:rsidR="0026699F" w:rsidRPr="00B50B16" w:rsidTr="00A36851">
        <w:tc>
          <w:tcPr>
            <w:tcW w:w="10765" w:type="dxa"/>
            <w:gridSpan w:val="2"/>
            <w:vAlign w:val="center"/>
          </w:tcPr>
          <w:p w:rsidR="00A711A3" w:rsidRPr="00B50B16" w:rsidRDefault="00A711A3" w:rsidP="00A711A3">
            <w:pPr>
              <w:ind w:left="72"/>
              <w:rPr>
                <w:rFonts w:ascii="Arial" w:hAnsi="Arial" w:cs="Arial"/>
                <w:i/>
                <w:sz w:val="28"/>
                <w:szCs w:val="28"/>
              </w:rPr>
            </w:pPr>
          </w:p>
          <w:p w:rsidR="00A711A3" w:rsidRPr="00B50B16" w:rsidRDefault="00A711A3" w:rsidP="00A711A3">
            <w:pPr>
              <w:ind w:left="72"/>
              <w:rPr>
                <w:rFonts w:ascii="Arial" w:hAnsi="Arial" w:cs="Arial"/>
                <w:i/>
                <w:sz w:val="28"/>
                <w:szCs w:val="28"/>
              </w:rPr>
            </w:pPr>
          </w:p>
          <w:p w:rsidR="00A711A3" w:rsidRPr="00B50B16" w:rsidRDefault="00A711A3" w:rsidP="00A711A3">
            <w:pPr>
              <w:ind w:left="72"/>
              <w:rPr>
                <w:rFonts w:ascii="Arial" w:hAnsi="Arial" w:cs="Arial"/>
                <w:i/>
                <w:sz w:val="28"/>
                <w:szCs w:val="28"/>
              </w:rPr>
            </w:pPr>
          </w:p>
          <w:p w:rsidR="00A711A3" w:rsidRPr="00B50B16" w:rsidRDefault="00A711A3" w:rsidP="00A711A3">
            <w:pPr>
              <w:ind w:left="72"/>
              <w:rPr>
                <w:rFonts w:ascii="Arial" w:hAnsi="Arial" w:cs="Arial"/>
                <w:i/>
                <w:sz w:val="28"/>
                <w:szCs w:val="28"/>
              </w:rPr>
            </w:pPr>
          </w:p>
          <w:p w:rsidR="00A711A3" w:rsidRPr="00B50B16" w:rsidRDefault="00A711A3" w:rsidP="00A711A3">
            <w:pPr>
              <w:ind w:left="72"/>
              <w:rPr>
                <w:rFonts w:ascii="Arial" w:hAnsi="Arial" w:cs="Arial"/>
                <w:i/>
                <w:sz w:val="28"/>
                <w:szCs w:val="28"/>
              </w:rPr>
            </w:pPr>
          </w:p>
          <w:p w:rsidR="00A711A3" w:rsidRPr="00B50B16" w:rsidRDefault="00A711A3" w:rsidP="00A711A3">
            <w:pPr>
              <w:ind w:left="72"/>
              <w:rPr>
                <w:rFonts w:ascii="Arial" w:hAnsi="Arial" w:cs="Arial"/>
                <w:i/>
                <w:sz w:val="28"/>
                <w:szCs w:val="28"/>
              </w:rPr>
            </w:pPr>
          </w:p>
          <w:p w:rsidR="00A711A3" w:rsidRPr="00B50B16" w:rsidRDefault="00A711A3" w:rsidP="00A711A3">
            <w:pPr>
              <w:ind w:left="72"/>
              <w:rPr>
                <w:rFonts w:ascii="Arial" w:hAnsi="Arial" w:cs="Arial"/>
                <w:i/>
                <w:sz w:val="28"/>
                <w:szCs w:val="28"/>
              </w:rPr>
            </w:pPr>
          </w:p>
          <w:p w:rsidR="005E21B2" w:rsidRPr="00B50B16" w:rsidRDefault="005E21B2" w:rsidP="00A711A3">
            <w:pPr>
              <w:ind w:left="72"/>
              <w:rPr>
                <w:rFonts w:ascii="Arial" w:hAnsi="Arial" w:cs="Arial"/>
                <w:i/>
                <w:sz w:val="28"/>
                <w:szCs w:val="28"/>
              </w:rPr>
            </w:pPr>
          </w:p>
          <w:p w:rsidR="005E21B2" w:rsidRPr="00B50B16" w:rsidRDefault="005E21B2" w:rsidP="00A711A3">
            <w:pPr>
              <w:ind w:left="72"/>
              <w:rPr>
                <w:rFonts w:ascii="Arial" w:hAnsi="Arial" w:cs="Arial"/>
                <w:i/>
                <w:sz w:val="28"/>
                <w:szCs w:val="28"/>
              </w:rPr>
            </w:pPr>
          </w:p>
          <w:p w:rsidR="005E21B2" w:rsidRPr="00B50B16" w:rsidRDefault="005E21B2" w:rsidP="00A711A3">
            <w:pPr>
              <w:ind w:left="72"/>
              <w:rPr>
                <w:rFonts w:ascii="Arial" w:hAnsi="Arial" w:cs="Arial"/>
                <w:i/>
                <w:sz w:val="28"/>
                <w:szCs w:val="28"/>
              </w:rPr>
            </w:pPr>
          </w:p>
          <w:p w:rsidR="00A711A3" w:rsidRPr="00B50B16" w:rsidRDefault="00A711A3" w:rsidP="00A711A3">
            <w:pPr>
              <w:ind w:left="72"/>
              <w:rPr>
                <w:rFonts w:ascii="Arial" w:hAnsi="Arial" w:cs="Arial"/>
                <w:i/>
                <w:sz w:val="28"/>
                <w:szCs w:val="28"/>
              </w:rPr>
            </w:pPr>
          </w:p>
          <w:p w:rsidR="005C11F8" w:rsidRPr="00B50B16" w:rsidRDefault="005C11F8" w:rsidP="00A711A3">
            <w:pPr>
              <w:ind w:left="72"/>
              <w:rPr>
                <w:rFonts w:ascii="Arial" w:hAnsi="Arial" w:cs="Arial"/>
                <w:i/>
                <w:sz w:val="28"/>
                <w:szCs w:val="28"/>
              </w:rPr>
            </w:pPr>
          </w:p>
          <w:p w:rsidR="00A711A3" w:rsidRPr="00B50B16" w:rsidRDefault="00A711A3" w:rsidP="00A711A3">
            <w:pPr>
              <w:ind w:left="72"/>
              <w:rPr>
                <w:rFonts w:ascii="Arial" w:hAnsi="Arial" w:cs="Arial"/>
                <w:i/>
                <w:sz w:val="28"/>
                <w:szCs w:val="28"/>
              </w:rPr>
            </w:pPr>
          </w:p>
          <w:p w:rsidR="00A711A3" w:rsidRPr="00B50B16" w:rsidRDefault="00A711A3" w:rsidP="00A711A3">
            <w:pPr>
              <w:ind w:left="72"/>
              <w:rPr>
                <w:rFonts w:ascii="Arial" w:hAnsi="Arial" w:cs="Arial"/>
                <w:i/>
                <w:sz w:val="28"/>
                <w:szCs w:val="28"/>
              </w:rPr>
            </w:pPr>
          </w:p>
          <w:p w:rsidR="0026699F" w:rsidRPr="00B50B16" w:rsidRDefault="00BB6E47" w:rsidP="00A711A3">
            <w:pPr>
              <w:ind w:left="72"/>
              <w:jc w:val="right"/>
              <w:rPr>
                <w:rFonts w:ascii="Arial" w:hAnsi="Arial" w:cs="Arial"/>
                <w:sz w:val="36"/>
                <w:szCs w:val="36"/>
              </w:rPr>
            </w:pPr>
            <w:r w:rsidRPr="00B50B16">
              <w:rPr>
                <w:rFonts w:ascii="Arial" w:hAnsi="Arial" w:cs="Arial"/>
                <w:sz w:val="36"/>
                <w:szCs w:val="36"/>
              </w:rPr>
              <w:t>Best Buy Canada Mo</w:t>
            </w:r>
            <w:r w:rsidR="00A36851" w:rsidRPr="00B50B16">
              <w:rPr>
                <w:rFonts w:ascii="Arial" w:hAnsi="Arial" w:cs="Arial"/>
                <w:sz w:val="36"/>
                <w:szCs w:val="36"/>
              </w:rPr>
              <w:t>bile</w:t>
            </w:r>
          </w:p>
          <w:p w:rsidR="00A711A3" w:rsidRPr="00B50B16" w:rsidRDefault="00A711A3" w:rsidP="00A711A3">
            <w:pPr>
              <w:ind w:left="72"/>
              <w:jc w:val="center"/>
              <w:rPr>
                <w:rFonts w:ascii="Arial" w:hAnsi="Arial" w:cs="Arial"/>
                <w:b/>
                <w:sz w:val="36"/>
                <w:szCs w:val="36"/>
              </w:rPr>
            </w:pPr>
          </w:p>
        </w:tc>
      </w:tr>
      <w:tr w:rsidR="0026699F" w:rsidRPr="00B50B16" w:rsidTr="00A36851">
        <w:tc>
          <w:tcPr>
            <w:tcW w:w="10765" w:type="dxa"/>
            <w:gridSpan w:val="2"/>
            <w:vAlign w:val="center"/>
          </w:tcPr>
          <w:tbl>
            <w:tblPr>
              <w:tblStyle w:val="TableGrid"/>
              <w:tblW w:w="10565" w:type="dxa"/>
              <w:tblInd w:w="72" w:type="dxa"/>
              <w:tblBorders>
                <w:top w:val="none" w:sz="0" w:space="0" w:color="auto"/>
                <w:left w:val="none" w:sz="0" w:space="0" w:color="auto"/>
                <w:bottom w:val="none" w:sz="0" w:space="0" w:color="auto"/>
                <w:right w:val="none" w:sz="0" w:space="0" w:color="auto"/>
              </w:tblBorders>
              <w:shd w:val="clear" w:color="auto" w:fill="004EBC"/>
              <w:tblLayout w:type="fixed"/>
              <w:tblLook w:val="04A0" w:firstRow="1" w:lastRow="0" w:firstColumn="1" w:lastColumn="0" w:noHBand="0" w:noVBand="1"/>
            </w:tblPr>
            <w:tblGrid>
              <w:gridCol w:w="10565"/>
            </w:tblGrid>
            <w:tr w:rsidR="005C11F8" w:rsidRPr="00B50B16" w:rsidTr="00A36851">
              <w:trPr>
                <w:trHeight w:val="720"/>
              </w:trPr>
              <w:tc>
                <w:tcPr>
                  <w:tcW w:w="10565" w:type="dxa"/>
                  <w:shd w:val="clear" w:color="auto" w:fill="004EBC"/>
                  <w:vAlign w:val="center"/>
                </w:tcPr>
                <w:p w:rsidR="005C11F8" w:rsidRPr="00B50B16" w:rsidRDefault="002A4723" w:rsidP="002A4723">
                  <w:pPr>
                    <w:jc w:val="center"/>
                    <w:rPr>
                      <w:rFonts w:ascii="Arial" w:hAnsi="Arial" w:cs="Arial"/>
                      <w:b/>
                      <w:color w:val="F2F2F2" w:themeColor="background1" w:themeShade="F2"/>
                      <w:sz w:val="36"/>
                      <w:szCs w:val="36"/>
                    </w:rPr>
                  </w:pPr>
                  <w:r w:rsidRPr="00B50B16">
                    <w:rPr>
                      <w:rFonts w:ascii="Arial" w:hAnsi="Arial" w:cs="Arial"/>
                      <w:b/>
                      <w:color w:val="F2F2F2" w:themeColor="background1" w:themeShade="F2"/>
                      <w:sz w:val="36"/>
                      <w:szCs w:val="36"/>
                    </w:rPr>
                    <w:t xml:space="preserve">Customer </w:t>
                  </w:r>
                  <w:r w:rsidR="00A36851" w:rsidRPr="00B50B16">
                    <w:rPr>
                      <w:rFonts w:ascii="Arial" w:hAnsi="Arial" w:cs="Arial"/>
                      <w:b/>
                      <w:color w:val="F2F2F2" w:themeColor="background1" w:themeShade="F2"/>
                      <w:sz w:val="36"/>
                      <w:szCs w:val="36"/>
                    </w:rPr>
                    <w:t xml:space="preserve">Feature </w:t>
                  </w:r>
                  <w:r w:rsidR="005C11F8" w:rsidRPr="00B50B16">
                    <w:rPr>
                      <w:rFonts w:ascii="Arial" w:hAnsi="Arial" w:cs="Arial"/>
                      <w:b/>
                      <w:color w:val="F2F2F2" w:themeColor="background1" w:themeShade="F2"/>
                      <w:sz w:val="36"/>
                      <w:szCs w:val="36"/>
                    </w:rPr>
                    <w:t>Document</w:t>
                  </w:r>
                </w:p>
              </w:tc>
            </w:tr>
          </w:tbl>
          <w:p w:rsidR="00A711A3" w:rsidRPr="00B50B16" w:rsidRDefault="00A711A3" w:rsidP="00A711A3">
            <w:pPr>
              <w:ind w:left="72"/>
              <w:jc w:val="right"/>
              <w:rPr>
                <w:rFonts w:ascii="Arial" w:hAnsi="Arial" w:cs="Arial"/>
                <w:sz w:val="36"/>
                <w:szCs w:val="36"/>
              </w:rPr>
            </w:pPr>
          </w:p>
          <w:p w:rsidR="00A711A3" w:rsidRPr="00B50B16" w:rsidRDefault="00763E93" w:rsidP="00A711A3">
            <w:pPr>
              <w:ind w:left="72"/>
              <w:jc w:val="right"/>
              <w:rPr>
                <w:rFonts w:ascii="Arial" w:hAnsi="Arial" w:cs="Arial"/>
                <w:b/>
              </w:rPr>
            </w:pPr>
            <w:r w:rsidRPr="00B50B16">
              <w:rPr>
                <w:rFonts w:ascii="Arial" w:hAnsi="Arial" w:cs="Arial"/>
                <w:b/>
              </w:rPr>
              <w:t>Document Version</w:t>
            </w:r>
            <w:r w:rsidR="002A4723" w:rsidRPr="00B50B16">
              <w:rPr>
                <w:rFonts w:ascii="Arial" w:hAnsi="Arial" w:cs="Arial"/>
                <w:b/>
              </w:rPr>
              <w:t xml:space="preserve">: </w:t>
            </w:r>
            <w:r w:rsidR="00E239D4" w:rsidRPr="00B50B16">
              <w:rPr>
                <w:rFonts w:ascii="Arial" w:hAnsi="Arial" w:cs="Arial"/>
                <w:b/>
              </w:rPr>
              <w:t>1.</w:t>
            </w:r>
            <w:ins w:id="1" w:author="Amy Byers" w:date="2014-10-06T13:34:00Z">
              <w:r w:rsidR="00B50B16" w:rsidRPr="00B50B16">
                <w:rPr>
                  <w:rFonts w:ascii="Arial" w:hAnsi="Arial" w:cs="Arial"/>
                  <w:b/>
                </w:rPr>
                <w:t>2</w:t>
              </w:r>
            </w:ins>
            <w:del w:id="2" w:author="Amy Byers" w:date="2014-10-06T13:34:00Z">
              <w:r w:rsidR="00245C20" w:rsidRPr="00B50B16" w:rsidDel="00B50B16">
                <w:rPr>
                  <w:rFonts w:ascii="Arial" w:hAnsi="Arial" w:cs="Arial"/>
                  <w:b/>
                </w:rPr>
                <w:delText>0</w:delText>
              </w:r>
            </w:del>
          </w:p>
          <w:p w:rsidR="003C0044" w:rsidRPr="00B50B16" w:rsidRDefault="003C0044" w:rsidP="003C0044">
            <w:pPr>
              <w:spacing w:before="120" w:after="120"/>
              <w:ind w:left="72"/>
              <w:jc w:val="right"/>
              <w:rPr>
                <w:rFonts w:ascii="Arial" w:hAnsi="Arial" w:cs="Arial"/>
                <w:b/>
                <w:iCs/>
              </w:rPr>
            </w:pPr>
            <w:r w:rsidRPr="00B50B16">
              <w:rPr>
                <w:rFonts w:ascii="Arial" w:hAnsi="Arial" w:cs="Arial"/>
                <w:b/>
                <w:iCs/>
              </w:rPr>
              <w:t xml:space="preserve">Design Date: </w:t>
            </w:r>
            <w:r w:rsidR="00245C20" w:rsidRPr="00B50B16">
              <w:rPr>
                <w:rFonts w:ascii="Arial" w:hAnsi="Arial" w:cs="Arial"/>
                <w:b/>
                <w:iCs/>
              </w:rPr>
              <w:t>October 28, 2013</w:t>
            </w:r>
          </w:p>
          <w:p w:rsidR="003C0044" w:rsidRPr="00B50B16" w:rsidRDefault="003C0044" w:rsidP="00A711A3">
            <w:pPr>
              <w:ind w:left="72"/>
              <w:jc w:val="right"/>
              <w:rPr>
                <w:rFonts w:ascii="Arial" w:hAnsi="Arial" w:cs="Arial"/>
                <w:b/>
              </w:rPr>
            </w:pPr>
          </w:p>
          <w:p w:rsidR="00A711A3" w:rsidRPr="00B50B16" w:rsidRDefault="00A711A3" w:rsidP="00A711A3">
            <w:pPr>
              <w:ind w:left="72"/>
              <w:jc w:val="right"/>
              <w:rPr>
                <w:rFonts w:ascii="Arial" w:hAnsi="Arial" w:cs="Arial"/>
                <w:sz w:val="36"/>
                <w:szCs w:val="36"/>
              </w:rPr>
            </w:pPr>
          </w:p>
          <w:p w:rsidR="0026699F" w:rsidRPr="00B50B16" w:rsidRDefault="0026699F" w:rsidP="00A711A3">
            <w:pPr>
              <w:ind w:left="72"/>
              <w:jc w:val="right"/>
              <w:rPr>
                <w:rFonts w:ascii="Arial" w:hAnsi="Arial" w:cs="Arial"/>
                <w:sz w:val="36"/>
                <w:szCs w:val="36"/>
              </w:rPr>
            </w:pPr>
          </w:p>
        </w:tc>
      </w:tr>
      <w:tr w:rsidR="0026699F" w:rsidRPr="00B50B16" w:rsidTr="00A36851">
        <w:tc>
          <w:tcPr>
            <w:tcW w:w="10765" w:type="dxa"/>
            <w:gridSpan w:val="2"/>
            <w:vAlign w:val="center"/>
          </w:tcPr>
          <w:p w:rsidR="00A711A3" w:rsidRPr="00B50B16" w:rsidRDefault="00A711A3" w:rsidP="00A711A3">
            <w:pPr>
              <w:ind w:left="72"/>
              <w:rPr>
                <w:rFonts w:ascii="Arial" w:hAnsi="Arial" w:cs="Arial"/>
                <w:i/>
              </w:rPr>
            </w:pPr>
          </w:p>
          <w:p w:rsidR="00A711A3" w:rsidRPr="00B50B16" w:rsidRDefault="00A711A3" w:rsidP="00A711A3">
            <w:pPr>
              <w:ind w:left="72"/>
              <w:rPr>
                <w:rFonts w:ascii="Arial" w:hAnsi="Arial" w:cs="Arial"/>
                <w:i/>
              </w:rPr>
            </w:pPr>
          </w:p>
          <w:p w:rsidR="00A711A3" w:rsidRPr="00B50B16" w:rsidRDefault="00A711A3" w:rsidP="00A711A3">
            <w:pPr>
              <w:ind w:left="72"/>
              <w:rPr>
                <w:rFonts w:ascii="Arial" w:hAnsi="Arial" w:cs="Arial"/>
                <w:i/>
              </w:rPr>
            </w:pPr>
          </w:p>
          <w:p w:rsidR="00A711A3" w:rsidRPr="00B50B16" w:rsidRDefault="00A711A3" w:rsidP="00A711A3">
            <w:pPr>
              <w:ind w:left="72"/>
              <w:rPr>
                <w:rFonts w:ascii="Arial" w:hAnsi="Arial" w:cs="Arial"/>
                <w:i/>
              </w:rPr>
            </w:pPr>
          </w:p>
          <w:p w:rsidR="00A711A3" w:rsidRPr="00B50B16" w:rsidRDefault="00A711A3" w:rsidP="00A711A3">
            <w:pPr>
              <w:ind w:left="72"/>
              <w:rPr>
                <w:rFonts w:ascii="Arial" w:hAnsi="Arial" w:cs="Arial"/>
                <w:i/>
              </w:rPr>
            </w:pPr>
          </w:p>
          <w:p w:rsidR="00A711A3" w:rsidRPr="00B50B16" w:rsidRDefault="00A711A3" w:rsidP="00A711A3">
            <w:pPr>
              <w:ind w:left="72"/>
              <w:rPr>
                <w:rFonts w:ascii="Arial" w:hAnsi="Arial" w:cs="Arial"/>
                <w:i/>
              </w:rPr>
            </w:pPr>
          </w:p>
          <w:p w:rsidR="00A711A3" w:rsidRPr="00B50B16" w:rsidRDefault="00245C20" w:rsidP="00763E93">
            <w:pPr>
              <w:ind w:left="72"/>
              <w:jc w:val="right"/>
              <w:rPr>
                <w:rFonts w:ascii="Arial" w:hAnsi="Arial" w:cs="Arial"/>
                <w:b/>
              </w:rPr>
            </w:pPr>
            <w:r w:rsidRPr="00B50B16">
              <w:rPr>
                <w:rFonts w:ascii="Arial" w:hAnsi="Arial" w:cs="Arial"/>
                <w:b/>
              </w:rPr>
              <w:t>Prepared By: Amy Lackas</w:t>
            </w:r>
          </w:p>
          <w:p w:rsidR="00763E93" w:rsidRPr="00B50B16" w:rsidRDefault="00763E93" w:rsidP="00763E93">
            <w:pPr>
              <w:ind w:left="72"/>
              <w:jc w:val="right"/>
              <w:rPr>
                <w:rFonts w:ascii="Arial" w:hAnsi="Arial" w:cs="Arial"/>
                <w:b/>
              </w:rPr>
            </w:pPr>
          </w:p>
          <w:p w:rsidR="00763E93" w:rsidRPr="00B50B16" w:rsidRDefault="00763E93" w:rsidP="00763E93">
            <w:pPr>
              <w:ind w:left="72"/>
              <w:jc w:val="right"/>
              <w:rPr>
                <w:rFonts w:ascii="Arial" w:hAnsi="Arial" w:cs="Arial"/>
                <w:b/>
              </w:rPr>
            </w:pPr>
          </w:p>
          <w:p w:rsidR="00763E93" w:rsidRPr="00B50B16" w:rsidRDefault="00763E93" w:rsidP="00763E93">
            <w:pPr>
              <w:ind w:left="72"/>
              <w:jc w:val="right"/>
              <w:rPr>
                <w:rFonts w:ascii="Arial" w:hAnsi="Arial" w:cs="Arial"/>
                <w:b/>
              </w:rPr>
            </w:pPr>
          </w:p>
          <w:p w:rsidR="00AA76BC" w:rsidRPr="00B50B16" w:rsidRDefault="00AA76BC" w:rsidP="00763E93">
            <w:pPr>
              <w:ind w:left="72"/>
              <w:jc w:val="right"/>
              <w:rPr>
                <w:rFonts w:ascii="Arial" w:hAnsi="Arial" w:cs="Arial"/>
                <w:b/>
              </w:rPr>
            </w:pPr>
          </w:p>
          <w:p w:rsidR="00763E93" w:rsidRPr="00B50B16" w:rsidRDefault="00763E93" w:rsidP="00763E93">
            <w:pPr>
              <w:ind w:left="72"/>
              <w:jc w:val="right"/>
              <w:rPr>
                <w:rFonts w:ascii="Arial" w:hAnsi="Arial" w:cs="Arial"/>
                <w:b/>
              </w:rPr>
            </w:pPr>
          </w:p>
        </w:tc>
      </w:tr>
      <w:tr w:rsidR="0026699F" w:rsidRPr="00B50B16" w:rsidTr="00A36851">
        <w:tc>
          <w:tcPr>
            <w:tcW w:w="10765" w:type="dxa"/>
            <w:gridSpan w:val="2"/>
            <w:vAlign w:val="center"/>
          </w:tcPr>
          <w:p w:rsidR="00A711A3" w:rsidRPr="00B50B16" w:rsidRDefault="00A711A3" w:rsidP="00AA76BC">
            <w:pPr>
              <w:ind w:left="72"/>
              <w:jc w:val="right"/>
              <w:rPr>
                <w:rFonts w:ascii="Arial" w:hAnsi="Arial" w:cs="Arial"/>
                <w:b/>
                <w:iCs/>
              </w:rPr>
            </w:pPr>
          </w:p>
        </w:tc>
      </w:tr>
    </w:tbl>
    <w:p w:rsidR="008E55BA" w:rsidRPr="00B50B16" w:rsidRDefault="008E55BA" w:rsidP="009942AA">
      <w:pPr>
        <w:pStyle w:val="StyleHeaderItalic"/>
        <w:pBdr>
          <w:bottom w:val="single" w:sz="4" w:space="0" w:color="auto"/>
        </w:pBdr>
        <w:rPr>
          <w:rFonts w:cs="Arial"/>
          <w:b/>
        </w:rPr>
      </w:pPr>
      <w:r w:rsidRPr="00B50B16">
        <w:rPr>
          <w:rFonts w:cs="Arial"/>
          <w:b/>
        </w:rPr>
        <w:lastRenderedPageBreak/>
        <w:t>Table of Contents</w:t>
      </w:r>
    </w:p>
    <w:p w:rsidR="00043181" w:rsidRPr="00B50B16" w:rsidRDefault="00F73A31">
      <w:pPr>
        <w:pStyle w:val="TOC1"/>
        <w:rPr>
          <w:rFonts w:eastAsiaTheme="minorEastAsia" w:cs="Arial"/>
          <w:noProof/>
          <w:sz w:val="22"/>
          <w:szCs w:val="22"/>
        </w:rPr>
      </w:pPr>
      <w:r w:rsidRPr="00B50B16">
        <w:rPr>
          <w:rFonts w:cs="Arial"/>
          <w:b/>
          <w:sz w:val="24"/>
        </w:rPr>
        <w:fldChar w:fldCharType="begin"/>
      </w:r>
      <w:r w:rsidR="00D01C88" w:rsidRPr="00B50B16">
        <w:rPr>
          <w:rFonts w:cs="Arial"/>
          <w:b/>
          <w:sz w:val="24"/>
        </w:rPr>
        <w:instrText xml:space="preserve"> TOC \o "1-2" \h \z \u </w:instrText>
      </w:r>
      <w:r w:rsidRPr="00B50B16">
        <w:rPr>
          <w:rFonts w:cs="Arial"/>
          <w:b/>
          <w:sz w:val="24"/>
        </w:rPr>
        <w:fldChar w:fldCharType="separate"/>
      </w:r>
      <w:hyperlink w:anchor="_Toc399406962" w:history="1">
        <w:r w:rsidR="00043181" w:rsidRPr="00B50B16">
          <w:rPr>
            <w:rStyle w:val="Hyperlink"/>
            <w:rFonts w:cs="Arial"/>
            <w:i/>
            <w:noProof/>
          </w:rPr>
          <w:t>1.</w:t>
        </w:r>
        <w:r w:rsidR="00043181" w:rsidRPr="00B50B16">
          <w:rPr>
            <w:rFonts w:eastAsiaTheme="minorEastAsia" w:cs="Arial"/>
            <w:noProof/>
            <w:sz w:val="22"/>
            <w:szCs w:val="22"/>
          </w:rPr>
          <w:tab/>
        </w:r>
        <w:r w:rsidR="00043181" w:rsidRPr="00B50B16">
          <w:rPr>
            <w:rStyle w:val="Hyperlink"/>
            <w:rFonts w:cs="Arial"/>
            <w:i/>
            <w:noProof/>
          </w:rPr>
          <w:t>Feature Overview</w:t>
        </w:r>
        <w:r w:rsidR="00043181" w:rsidRPr="00B50B16">
          <w:rPr>
            <w:rFonts w:cs="Arial"/>
            <w:noProof/>
            <w:webHidden/>
          </w:rPr>
          <w:tab/>
        </w:r>
        <w:r w:rsidR="00043181" w:rsidRPr="00B50B16">
          <w:rPr>
            <w:rFonts w:cs="Arial"/>
            <w:noProof/>
            <w:webHidden/>
          </w:rPr>
          <w:fldChar w:fldCharType="begin"/>
        </w:r>
        <w:r w:rsidR="00043181" w:rsidRPr="00B50B16">
          <w:rPr>
            <w:rFonts w:cs="Arial"/>
            <w:noProof/>
            <w:webHidden/>
          </w:rPr>
          <w:instrText xml:space="preserve"> PAGEREF _Toc399406962 \h </w:instrText>
        </w:r>
        <w:r w:rsidR="00043181" w:rsidRPr="00B50B16">
          <w:rPr>
            <w:rFonts w:cs="Arial"/>
            <w:noProof/>
            <w:webHidden/>
          </w:rPr>
        </w:r>
        <w:r w:rsidR="00043181" w:rsidRPr="00B50B16">
          <w:rPr>
            <w:rFonts w:cs="Arial"/>
            <w:noProof/>
            <w:webHidden/>
          </w:rPr>
          <w:fldChar w:fldCharType="separate"/>
        </w:r>
        <w:r w:rsidR="00043181" w:rsidRPr="00B50B16">
          <w:rPr>
            <w:rFonts w:cs="Arial"/>
            <w:noProof/>
            <w:webHidden/>
          </w:rPr>
          <w:t>3</w:t>
        </w:r>
        <w:r w:rsidR="00043181" w:rsidRPr="00B50B16">
          <w:rPr>
            <w:rFonts w:cs="Arial"/>
            <w:noProof/>
            <w:webHidden/>
          </w:rPr>
          <w:fldChar w:fldCharType="end"/>
        </w:r>
      </w:hyperlink>
    </w:p>
    <w:p w:rsidR="00043181" w:rsidRPr="00B50B16" w:rsidRDefault="007E6CD1">
      <w:pPr>
        <w:pStyle w:val="TOC2"/>
        <w:rPr>
          <w:rFonts w:eastAsiaTheme="minorEastAsia" w:cs="Arial"/>
          <w:noProof/>
          <w:sz w:val="22"/>
          <w:szCs w:val="22"/>
        </w:rPr>
      </w:pPr>
      <w:hyperlink w:anchor="_Toc399406963" w:history="1">
        <w:r w:rsidR="00043181" w:rsidRPr="00B50B16">
          <w:rPr>
            <w:rStyle w:val="Hyperlink"/>
            <w:rFonts w:cs="Arial"/>
            <w:noProof/>
          </w:rPr>
          <w:t>1.1</w:t>
        </w:r>
        <w:r w:rsidR="00043181" w:rsidRPr="00B50B16">
          <w:rPr>
            <w:rFonts w:eastAsiaTheme="minorEastAsia" w:cs="Arial"/>
            <w:noProof/>
            <w:sz w:val="22"/>
            <w:szCs w:val="22"/>
          </w:rPr>
          <w:tab/>
        </w:r>
        <w:r w:rsidR="00043181" w:rsidRPr="00B50B16">
          <w:rPr>
            <w:rStyle w:val="Hyperlink"/>
            <w:rFonts w:cs="Arial"/>
            <w:noProof/>
          </w:rPr>
          <w:t>Feature Description</w:t>
        </w:r>
        <w:r w:rsidR="00043181" w:rsidRPr="00B50B16">
          <w:rPr>
            <w:rFonts w:cs="Arial"/>
            <w:noProof/>
            <w:webHidden/>
          </w:rPr>
          <w:tab/>
        </w:r>
        <w:r w:rsidR="00043181" w:rsidRPr="00B50B16">
          <w:rPr>
            <w:rFonts w:cs="Arial"/>
            <w:noProof/>
            <w:webHidden/>
          </w:rPr>
          <w:fldChar w:fldCharType="begin"/>
        </w:r>
        <w:r w:rsidR="00043181" w:rsidRPr="00B50B16">
          <w:rPr>
            <w:rFonts w:cs="Arial"/>
            <w:noProof/>
            <w:webHidden/>
          </w:rPr>
          <w:instrText xml:space="preserve"> PAGEREF _Toc399406963 \h </w:instrText>
        </w:r>
        <w:r w:rsidR="00043181" w:rsidRPr="00B50B16">
          <w:rPr>
            <w:rFonts w:cs="Arial"/>
            <w:noProof/>
            <w:webHidden/>
          </w:rPr>
        </w:r>
        <w:r w:rsidR="00043181" w:rsidRPr="00B50B16">
          <w:rPr>
            <w:rFonts w:cs="Arial"/>
            <w:noProof/>
            <w:webHidden/>
          </w:rPr>
          <w:fldChar w:fldCharType="separate"/>
        </w:r>
        <w:r w:rsidR="00043181" w:rsidRPr="00B50B16">
          <w:rPr>
            <w:rFonts w:cs="Arial"/>
            <w:noProof/>
            <w:webHidden/>
          </w:rPr>
          <w:t>3</w:t>
        </w:r>
        <w:r w:rsidR="00043181" w:rsidRPr="00B50B16">
          <w:rPr>
            <w:rFonts w:cs="Arial"/>
            <w:noProof/>
            <w:webHidden/>
          </w:rPr>
          <w:fldChar w:fldCharType="end"/>
        </w:r>
      </w:hyperlink>
    </w:p>
    <w:p w:rsidR="00043181" w:rsidRPr="00B50B16" w:rsidRDefault="007E6CD1">
      <w:pPr>
        <w:pStyle w:val="TOC2"/>
        <w:rPr>
          <w:rFonts w:eastAsiaTheme="minorEastAsia" w:cs="Arial"/>
          <w:noProof/>
          <w:sz w:val="22"/>
          <w:szCs w:val="22"/>
        </w:rPr>
      </w:pPr>
      <w:hyperlink w:anchor="_Toc399406964" w:history="1">
        <w:r w:rsidR="00043181" w:rsidRPr="00B50B16">
          <w:rPr>
            <w:rStyle w:val="Hyperlink"/>
            <w:rFonts w:cs="Arial"/>
            <w:noProof/>
          </w:rPr>
          <w:t>1.2</w:t>
        </w:r>
        <w:r w:rsidR="00043181" w:rsidRPr="00B50B16">
          <w:rPr>
            <w:rFonts w:eastAsiaTheme="minorEastAsia" w:cs="Arial"/>
            <w:noProof/>
            <w:sz w:val="22"/>
            <w:szCs w:val="22"/>
          </w:rPr>
          <w:tab/>
        </w:r>
        <w:r w:rsidR="00043181" w:rsidRPr="00B50B16">
          <w:rPr>
            <w:rStyle w:val="Hyperlink"/>
            <w:rFonts w:cs="Arial"/>
            <w:noProof/>
          </w:rPr>
          <w:t>Assumptions</w:t>
        </w:r>
        <w:r w:rsidR="00043181" w:rsidRPr="00B50B16">
          <w:rPr>
            <w:rFonts w:cs="Arial"/>
            <w:noProof/>
            <w:webHidden/>
          </w:rPr>
          <w:tab/>
        </w:r>
        <w:r w:rsidR="00043181" w:rsidRPr="00B50B16">
          <w:rPr>
            <w:rFonts w:cs="Arial"/>
            <w:noProof/>
            <w:webHidden/>
          </w:rPr>
          <w:fldChar w:fldCharType="begin"/>
        </w:r>
        <w:r w:rsidR="00043181" w:rsidRPr="00B50B16">
          <w:rPr>
            <w:rFonts w:cs="Arial"/>
            <w:noProof/>
            <w:webHidden/>
          </w:rPr>
          <w:instrText xml:space="preserve"> PAGEREF _Toc399406964 \h </w:instrText>
        </w:r>
        <w:r w:rsidR="00043181" w:rsidRPr="00B50B16">
          <w:rPr>
            <w:rFonts w:cs="Arial"/>
            <w:noProof/>
            <w:webHidden/>
          </w:rPr>
        </w:r>
        <w:r w:rsidR="00043181" w:rsidRPr="00B50B16">
          <w:rPr>
            <w:rFonts w:cs="Arial"/>
            <w:noProof/>
            <w:webHidden/>
          </w:rPr>
          <w:fldChar w:fldCharType="separate"/>
        </w:r>
        <w:r w:rsidR="00043181" w:rsidRPr="00B50B16">
          <w:rPr>
            <w:rFonts w:cs="Arial"/>
            <w:noProof/>
            <w:webHidden/>
          </w:rPr>
          <w:t>3</w:t>
        </w:r>
        <w:r w:rsidR="00043181" w:rsidRPr="00B50B16">
          <w:rPr>
            <w:rFonts w:cs="Arial"/>
            <w:noProof/>
            <w:webHidden/>
          </w:rPr>
          <w:fldChar w:fldCharType="end"/>
        </w:r>
      </w:hyperlink>
    </w:p>
    <w:p w:rsidR="00043181" w:rsidRPr="00B50B16" w:rsidRDefault="007E6CD1">
      <w:pPr>
        <w:pStyle w:val="TOC2"/>
        <w:rPr>
          <w:rFonts w:eastAsiaTheme="minorEastAsia" w:cs="Arial"/>
          <w:noProof/>
          <w:sz w:val="22"/>
          <w:szCs w:val="22"/>
        </w:rPr>
      </w:pPr>
      <w:hyperlink w:anchor="_Toc399406965" w:history="1">
        <w:r w:rsidR="00043181" w:rsidRPr="00B50B16">
          <w:rPr>
            <w:rStyle w:val="Hyperlink"/>
            <w:rFonts w:cs="Arial"/>
            <w:noProof/>
          </w:rPr>
          <w:t>1.3</w:t>
        </w:r>
        <w:r w:rsidR="00043181" w:rsidRPr="00B50B16">
          <w:rPr>
            <w:rFonts w:eastAsiaTheme="minorEastAsia" w:cs="Arial"/>
            <w:noProof/>
            <w:sz w:val="22"/>
            <w:szCs w:val="22"/>
          </w:rPr>
          <w:tab/>
        </w:r>
        <w:r w:rsidR="00043181" w:rsidRPr="00B50B16">
          <w:rPr>
            <w:rStyle w:val="Hyperlink"/>
            <w:rFonts w:cs="Arial"/>
            <w:noProof/>
          </w:rPr>
          <w:t>Parameters and System Settings</w:t>
        </w:r>
        <w:r w:rsidR="00043181" w:rsidRPr="00B50B16">
          <w:rPr>
            <w:rFonts w:cs="Arial"/>
            <w:noProof/>
            <w:webHidden/>
          </w:rPr>
          <w:tab/>
        </w:r>
        <w:r w:rsidR="00043181" w:rsidRPr="00B50B16">
          <w:rPr>
            <w:rFonts w:cs="Arial"/>
            <w:noProof/>
            <w:webHidden/>
          </w:rPr>
          <w:fldChar w:fldCharType="begin"/>
        </w:r>
        <w:r w:rsidR="00043181" w:rsidRPr="00B50B16">
          <w:rPr>
            <w:rFonts w:cs="Arial"/>
            <w:noProof/>
            <w:webHidden/>
          </w:rPr>
          <w:instrText xml:space="preserve"> PAGEREF _Toc399406965 \h </w:instrText>
        </w:r>
        <w:r w:rsidR="00043181" w:rsidRPr="00B50B16">
          <w:rPr>
            <w:rFonts w:cs="Arial"/>
            <w:noProof/>
            <w:webHidden/>
          </w:rPr>
        </w:r>
        <w:r w:rsidR="00043181" w:rsidRPr="00B50B16">
          <w:rPr>
            <w:rFonts w:cs="Arial"/>
            <w:noProof/>
            <w:webHidden/>
          </w:rPr>
          <w:fldChar w:fldCharType="separate"/>
        </w:r>
        <w:r w:rsidR="00043181" w:rsidRPr="00B50B16">
          <w:rPr>
            <w:rFonts w:cs="Arial"/>
            <w:noProof/>
            <w:webHidden/>
          </w:rPr>
          <w:t>3</w:t>
        </w:r>
        <w:r w:rsidR="00043181" w:rsidRPr="00B50B16">
          <w:rPr>
            <w:rFonts w:cs="Arial"/>
            <w:noProof/>
            <w:webHidden/>
          </w:rPr>
          <w:fldChar w:fldCharType="end"/>
        </w:r>
      </w:hyperlink>
    </w:p>
    <w:p w:rsidR="00043181" w:rsidRPr="00B50B16" w:rsidRDefault="007E6CD1">
      <w:pPr>
        <w:pStyle w:val="TOC2"/>
        <w:rPr>
          <w:rFonts w:eastAsiaTheme="minorEastAsia" w:cs="Arial"/>
          <w:noProof/>
          <w:sz w:val="22"/>
          <w:szCs w:val="22"/>
        </w:rPr>
      </w:pPr>
      <w:hyperlink w:anchor="_Toc399406966" w:history="1">
        <w:r w:rsidR="00043181" w:rsidRPr="00B50B16">
          <w:rPr>
            <w:rStyle w:val="Hyperlink"/>
            <w:rFonts w:cs="Arial"/>
            <w:noProof/>
          </w:rPr>
          <w:t>1.4</w:t>
        </w:r>
        <w:r w:rsidR="00043181" w:rsidRPr="00B50B16">
          <w:rPr>
            <w:rFonts w:eastAsiaTheme="minorEastAsia" w:cs="Arial"/>
            <w:noProof/>
            <w:sz w:val="22"/>
            <w:szCs w:val="22"/>
          </w:rPr>
          <w:tab/>
        </w:r>
        <w:r w:rsidR="00043181" w:rsidRPr="00B50B16">
          <w:rPr>
            <w:rStyle w:val="Hyperlink"/>
            <w:rFonts w:cs="Arial"/>
            <w:noProof/>
          </w:rPr>
          <w:t>Interfaces</w:t>
        </w:r>
        <w:r w:rsidR="00043181" w:rsidRPr="00B50B16">
          <w:rPr>
            <w:rFonts w:cs="Arial"/>
            <w:noProof/>
            <w:webHidden/>
          </w:rPr>
          <w:tab/>
        </w:r>
        <w:r w:rsidR="00043181" w:rsidRPr="00B50B16">
          <w:rPr>
            <w:rFonts w:cs="Arial"/>
            <w:noProof/>
            <w:webHidden/>
          </w:rPr>
          <w:fldChar w:fldCharType="begin"/>
        </w:r>
        <w:r w:rsidR="00043181" w:rsidRPr="00B50B16">
          <w:rPr>
            <w:rFonts w:cs="Arial"/>
            <w:noProof/>
            <w:webHidden/>
          </w:rPr>
          <w:instrText xml:space="preserve"> PAGEREF _Toc399406966 \h </w:instrText>
        </w:r>
        <w:r w:rsidR="00043181" w:rsidRPr="00B50B16">
          <w:rPr>
            <w:rFonts w:cs="Arial"/>
            <w:noProof/>
            <w:webHidden/>
          </w:rPr>
        </w:r>
        <w:r w:rsidR="00043181" w:rsidRPr="00B50B16">
          <w:rPr>
            <w:rFonts w:cs="Arial"/>
            <w:noProof/>
            <w:webHidden/>
          </w:rPr>
          <w:fldChar w:fldCharType="separate"/>
        </w:r>
        <w:r w:rsidR="00043181" w:rsidRPr="00B50B16">
          <w:rPr>
            <w:rFonts w:cs="Arial"/>
            <w:noProof/>
            <w:webHidden/>
          </w:rPr>
          <w:t>3</w:t>
        </w:r>
        <w:r w:rsidR="00043181" w:rsidRPr="00B50B16">
          <w:rPr>
            <w:rFonts w:cs="Arial"/>
            <w:noProof/>
            <w:webHidden/>
          </w:rPr>
          <w:fldChar w:fldCharType="end"/>
        </w:r>
      </w:hyperlink>
    </w:p>
    <w:p w:rsidR="00043181" w:rsidRPr="00B50B16" w:rsidRDefault="007E6CD1">
      <w:pPr>
        <w:pStyle w:val="TOC1"/>
        <w:rPr>
          <w:rFonts w:eastAsiaTheme="minorEastAsia" w:cs="Arial"/>
          <w:noProof/>
          <w:sz w:val="22"/>
          <w:szCs w:val="22"/>
        </w:rPr>
      </w:pPr>
      <w:hyperlink w:anchor="_Toc399406967" w:history="1">
        <w:r w:rsidR="00043181" w:rsidRPr="00B50B16">
          <w:rPr>
            <w:rStyle w:val="Hyperlink"/>
            <w:rFonts w:cs="Arial"/>
            <w:i/>
            <w:noProof/>
          </w:rPr>
          <w:t>2.</w:t>
        </w:r>
        <w:r w:rsidR="00043181" w:rsidRPr="00B50B16">
          <w:rPr>
            <w:rFonts w:eastAsiaTheme="minorEastAsia" w:cs="Arial"/>
            <w:noProof/>
            <w:sz w:val="22"/>
            <w:szCs w:val="22"/>
          </w:rPr>
          <w:tab/>
        </w:r>
        <w:r w:rsidR="00043181" w:rsidRPr="00B50B16">
          <w:rPr>
            <w:rStyle w:val="Hyperlink"/>
            <w:rFonts w:cs="Arial"/>
            <w:i/>
            <w:noProof/>
          </w:rPr>
          <w:t>USE CASE: Customer</w:t>
        </w:r>
        <w:r w:rsidR="00043181" w:rsidRPr="00B50B16">
          <w:rPr>
            <w:rFonts w:cs="Arial"/>
            <w:noProof/>
            <w:webHidden/>
          </w:rPr>
          <w:tab/>
        </w:r>
        <w:r w:rsidR="00043181" w:rsidRPr="00B50B16">
          <w:rPr>
            <w:rFonts w:cs="Arial"/>
            <w:noProof/>
            <w:webHidden/>
          </w:rPr>
          <w:fldChar w:fldCharType="begin"/>
        </w:r>
        <w:r w:rsidR="00043181" w:rsidRPr="00B50B16">
          <w:rPr>
            <w:rFonts w:cs="Arial"/>
            <w:noProof/>
            <w:webHidden/>
          </w:rPr>
          <w:instrText xml:space="preserve"> PAGEREF _Toc399406967 \h </w:instrText>
        </w:r>
        <w:r w:rsidR="00043181" w:rsidRPr="00B50B16">
          <w:rPr>
            <w:rFonts w:cs="Arial"/>
            <w:noProof/>
            <w:webHidden/>
          </w:rPr>
        </w:r>
        <w:r w:rsidR="00043181" w:rsidRPr="00B50B16">
          <w:rPr>
            <w:rFonts w:cs="Arial"/>
            <w:noProof/>
            <w:webHidden/>
          </w:rPr>
          <w:fldChar w:fldCharType="separate"/>
        </w:r>
        <w:r w:rsidR="00043181" w:rsidRPr="00B50B16">
          <w:rPr>
            <w:rFonts w:cs="Arial"/>
            <w:noProof/>
            <w:webHidden/>
          </w:rPr>
          <w:t>4</w:t>
        </w:r>
        <w:r w:rsidR="00043181" w:rsidRPr="00B50B16">
          <w:rPr>
            <w:rFonts w:cs="Arial"/>
            <w:noProof/>
            <w:webHidden/>
          </w:rPr>
          <w:fldChar w:fldCharType="end"/>
        </w:r>
      </w:hyperlink>
    </w:p>
    <w:p w:rsidR="00043181" w:rsidRPr="00B50B16" w:rsidRDefault="007E6CD1">
      <w:pPr>
        <w:pStyle w:val="TOC2"/>
        <w:rPr>
          <w:rFonts w:eastAsiaTheme="minorEastAsia" w:cs="Arial"/>
          <w:noProof/>
          <w:sz w:val="22"/>
          <w:szCs w:val="22"/>
        </w:rPr>
      </w:pPr>
      <w:hyperlink w:anchor="_Toc399406968" w:history="1">
        <w:r w:rsidR="00043181" w:rsidRPr="00B50B16">
          <w:rPr>
            <w:rStyle w:val="Hyperlink"/>
            <w:rFonts w:cs="Arial"/>
            <w:noProof/>
          </w:rPr>
          <w:t>2.1</w:t>
        </w:r>
        <w:r w:rsidR="00043181" w:rsidRPr="00B50B16">
          <w:rPr>
            <w:rFonts w:eastAsiaTheme="minorEastAsia" w:cs="Arial"/>
            <w:noProof/>
            <w:sz w:val="22"/>
            <w:szCs w:val="22"/>
          </w:rPr>
          <w:tab/>
        </w:r>
        <w:r w:rsidR="00043181" w:rsidRPr="00B50B16">
          <w:rPr>
            <w:rStyle w:val="Hyperlink"/>
            <w:rFonts w:cs="Arial"/>
            <w:noProof/>
          </w:rPr>
          <w:t>Feature Flow</w:t>
        </w:r>
        <w:r w:rsidR="00043181" w:rsidRPr="00B50B16">
          <w:rPr>
            <w:rFonts w:cs="Arial"/>
            <w:noProof/>
            <w:webHidden/>
          </w:rPr>
          <w:tab/>
        </w:r>
        <w:r w:rsidR="00043181" w:rsidRPr="00B50B16">
          <w:rPr>
            <w:rFonts w:cs="Arial"/>
            <w:noProof/>
            <w:webHidden/>
          </w:rPr>
          <w:fldChar w:fldCharType="begin"/>
        </w:r>
        <w:r w:rsidR="00043181" w:rsidRPr="00B50B16">
          <w:rPr>
            <w:rFonts w:cs="Arial"/>
            <w:noProof/>
            <w:webHidden/>
          </w:rPr>
          <w:instrText xml:space="preserve"> PAGEREF _Toc399406968 \h </w:instrText>
        </w:r>
        <w:r w:rsidR="00043181" w:rsidRPr="00B50B16">
          <w:rPr>
            <w:rFonts w:cs="Arial"/>
            <w:noProof/>
            <w:webHidden/>
          </w:rPr>
        </w:r>
        <w:r w:rsidR="00043181" w:rsidRPr="00B50B16">
          <w:rPr>
            <w:rFonts w:cs="Arial"/>
            <w:noProof/>
            <w:webHidden/>
          </w:rPr>
          <w:fldChar w:fldCharType="separate"/>
        </w:r>
        <w:r w:rsidR="00043181" w:rsidRPr="00B50B16">
          <w:rPr>
            <w:rFonts w:cs="Arial"/>
            <w:noProof/>
            <w:webHidden/>
          </w:rPr>
          <w:t>4</w:t>
        </w:r>
        <w:r w:rsidR="00043181" w:rsidRPr="00B50B16">
          <w:rPr>
            <w:rFonts w:cs="Arial"/>
            <w:noProof/>
            <w:webHidden/>
          </w:rPr>
          <w:fldChar w:fldCharType="end"/>
        </w:r>
      </w:hyperlink>
    </w:p>
    <w:p w:rsidR="00043181" w:rsidRPr="00B50B16" w:rsidRDefault="007E6CD1">
      <w:pPr>
        <w:pStyle w:val="TOC2"/>
        <w:rPr>
          <w:rFonts w:eastAsiaTheme="minorEastAsia" w:cs="Arial"/>
          <w:noProof/>
          <w:sz w:val="22"/>
          <w:szCs w:val="22"/>
        </w:rPr>
      </w:pPr>
      <w:hyperlink w:anchor="_Toc399406969" w:history="1">
        <w:r w:rsidR="00043181" w:rsidRPr="00B50B16">
          <w:rPr>
            <w:rStyle w:val="Hyperlink"/>
            <w:rFonts w:cs="Arial"/>
            <w:noProof/>
          </w:rPr>
          <w:t>2.2</w:t>
        </w:r>
        <w:r w:rsidR="00043181" w:rsidRPr="00B50B16">
          <w:rPr>
            <w:rFonts w:eastAsiaTheme="minorEastAsia" w:cs="Arial"/>
            <w:noProof/>
            <w:sz w:val="22"/>
            <w:szCs w:val="22"/>
          </w:rPr>
          <w:tab/>
        </w:r>
        <w:r w:rsidR="00043181" w:rsidRPr="00B50B16">
          <w:rPr>
            <w:rStyle w:val="Hyperlink"/>
            <w:rFonts w:cs="Arial"/>
            <w:noProof/>
          </w:rPr>
          <w:t>Precondition</w:t>
        </w:r>
        <w:r w:rsidR="00043181" w:rsidRPr="00B50B16">
          <w:rPr>
            <w:rFonts w:cs="Arial"/>
            <w:noProof/>
            <w:webHidden/>
          </w:rPr>
          <w:tab/>
        </w:r>
        <w:r w:rsidR="00043181" w:rsidRPr="00B50B16">
          <w:rPr>
            <w:rFonts w:cs="Arial"/>
            <w:noProof/>
            <w:webHidden/>
          </w:rPr>
          <w:fldChar w:fldCharType="begin"/>
        </w:r>
        <w:r w:rsidR="00043181" w:rsidRPr="00B50B16">
          <w:rPr>
            <w:rFonts w:cs="Arial"/>
            <w:noProof/>
            <w:webHidden/>
          </w:rPr>
          <w:instrText xml:space="preserve"> PAGEREF _Toc399406969 \h </w:instrText>
        </w:r>
        <w:r w:rsidR="00043181" w:rsidRPr="00B50B16">
          <w:rPr>
            <w:rFonts w:cs="Arial"/>
            <w:noProof/>
            <w:webHidden/>
          </w:rPr>
        </w:r>
        <w:r w:rsidR="00043181" w:rsidRPr="00B50B16">
          <w:rPr>
            <w:rFonts w:cs="Arial"/>
            <w:noProof/>
            <w:webHidden/>
          </w:rPr>
          <w:fldChar w:fldCharType="separate"/>
        </w:r>
        <w:r w:rsidR="00043181" w:rsidRPr="00B50B16">
          <w:rPr>
            <w:rFonts w:cs="Arial"/>
            <w:noProof/>
            <w:webHidden/>
          </w:rPr>
          <w:t>4</w:t>
        </w:r>
        <w:r w:rsidR="00043181" w:rsidRPr="00B50B16">
          <w:rPr>
            <w:rFonts w:cs="Arial"/>
            <w:noProof/>
            <w:webHidden/>
          </w:rPr>
          <w:fldChar w:fldCharType="end"/>
        </w:r>
      </w:hyperlink>
    </w:p>
    <w:p w:rsidR="00043181" w:rsidRPr="00B50B16" w:rsidRDefault="007E6CD1">
      <w:pPr>
        <w:pStyle w:val="TOC2"/>
        <w:rPr>
          <w:rFonts w:eastAsiaTheme="minorEastAsia" w:cs="Arial"/>
          <w:noProof/>
          <w:sz w:val="22"/>
          <w:szCs w:val="22"/>
        </w:rPr>
      </w:pPr>
      <w:hyperlink w:anchor="_Toc399406970" w:history="1">
        <w:r w:rsidR="00043181" w:rsidRPr="00B50B16">
          <w:rPr>
            <w:rStyle w:val="Hyperlink"/>
            <w:rFonts w:cs="Arial"/>
            <w:noProof/>
          </w:rPr>
          <w:t>2.3</w:t>
        </w:r>
        <w:r w:rsidR="00043181" w:rsidRPr="00B50B16">
          <w:rPr>
            <w:rFonts w:eastAsiaTheme="minorEastAsia" w:cs="Arial"/>
            <w:noProof/>
            <w:sz w:val="22"/>
            <w:szCs w:val="22"/>
          </w:rPr>
          <w:tab/>
        </w:r>
        <w:r w:rsidR="00043181" w:rsidRPr="00B50B16">
          <w:rPr>
            <w:rStyle w:val="Hyperlink"/>
            <w:rFonts w:cs="Arial"/>
            <w:noProof/>
          </w:rPr>
          <w:t>Main Flow</w:t>
        </w:r>
        <w:r w:rsidR="00043181" w:rsidRPr="00B50B16">
          <w:rPr>
            <w:rFonts w:cs="Arial"/>
            <w:noProof/>
            <w:webHidden/>
          </w:rPr>
          <w:tab/>
        </w:r>
        <w:r w:rsidR="00043181" w:rsidRPr="00B50B16">
          <w:rPr>
            <w:rFonts w:cs="Arial"/>
            <w:noProof/>
            <w:webHidden/>
          </w:rPr>
          <w:fldChar w:fldCharType="begin"/>
        </w:r>
        <w:r w:rsidR="00043181" w:rsidRPr="00B50B16">
          <w:rPr>
            <w:rFonts w:cs="Arial"/>
            <w:noProof/>
            <w:webHidden/>
          </w:rPr>
          <w:instrText xml:space="preserve"> PAGEREF _Toc399406970 \h </w:instrText>
        </w:r>
        <w:r w:rsidR="00043181" w:rsidRPr="00B50B16">
          <w:rPr>
            <w:rFonts w:cs="Arial"/>
            <w:noProof/>
            <w:webHidden/>
          </w:rPr>
        </w:r>
        <w:r w:rsidR="00043181" w:rsidRPr="00B50B16">
          <w:rPr>
            <w:rFonts w:cs="Arial"/>
            <w:noProof/>
            <w:webHidden/>
          </w:rPr>
          <w:fldChar w:fldCharType="separate"/>
        </w:r>
        <w:r w:rsidR="00043181" w:rsidRPr="00B50B16">
          <w:rPr>
            <w:rFonts w:cs="Arial"/>
            <w:noProof/>
            <w:webHidden/>
          </w:rPr>
          <w:t>4</w:t>
        </w:r>
        <w:r w:rsidR="00043181" w:rsidRPr="00B50B16">
          <w:rPr>
            <w:rFonts w:cs="Arial"/>
            <w:noProof/>
            <w:webHidden/>
          </w:rPr>
          <w:fldChar w:fldCharType="end"/>
        </w:r>
      </w:hyperlink>
    </w:p>
    <w:p w:rsidR="00043181" w:rsidRPr="00B50B16" w:rsidRDefault="007E6CD1">
      <w:pPr>
        <w:pStyle w:val="TOC2"/>
        <w:rPr>
          <w:rFonts w:eastAsiaTheme="minorEastAsia" w:cs="Arial"/>
          <w:noProof/>
          <w:sz w:val="22"/>
          <w:szCs w:val="22"/>
        </w:rPr>
      </w:pPr>
      <w:hyperlink w:anchor="_Toc399406971" w:history="1">
        <w:r w:rsidR="00043181" w:rsidRPr="00B50B16">
          <w:rPr>
            <w:rStyle w:val="Hyperlink"/>
            <w:rFonts w:cs="Arial"/>
            <w:noProof/>
          </w:rPr>
          <w:t>2.4</w:t>
        </w:r>
        <w:r w:rsidR="00043181" w:rsidRPr="00B50B16">
          <w:rPr>
            <w:rFonts w:eastAsiaTheme="minorEastAsia" w:cs="Arial"/>
            <w:noProof/>
            <w:sz w:val="22"/>
            <w:szCs w:val="22"/>
          </w:rPr>
          <w:tab/>
        </w:r>
        <w:r w:rsidR="00043181" w:rsidRPr="00B50B16">
          <w:rPr>
            <w:rStyle w:val="Hyperlink"/>
            <w:rFonts w:cs="Arial"/>
            <w:noProof/>
          </w:rPr>
          <w:t>Alternate Flows</w:t>
        </w:r>
        <w:r w:rsidR="00043181" w:rsidRPr="00B50B16">
          <w:rPr>
            <w:rFonts w:cs="Arial"/>
            <w:noProof/>
            <w:webHidden/>
          </w:rPr>
          <w:tab/>
        </w:r>
        <w:r w:rsidR="00043181" w:rsidRPr="00B50B16">
          <w:rPr>
            <w:rFonts w:cs="Arial"/>
            <w:noProof/>
            <w:webHidden/>
          </w:rPr>
          <w:fldChar w:fldCharType="begin"/>
        </w:r>
        <w:r w:rsidR="00043181" w:rsidRPr="00B50B16">
          <w:rPr>
            <w:rFonts w:cs="Arial"/>
            <w:noProof/>
            <w:webHidden/>
          </w:rPr>
          <w:instrText xml:space="preserve"> PAGEREF _Toc399406971 \h </w:instrText>
        </w:r>
        <w:r w:rsidR="00043181" w:rsidRPr="00B50B16">
          <w:rPr>
            <w:rFonts w:cs="Arial"/>
            <w:noProof/>
            <w:webHidden/>
          </w:rPr>
        </w:r>
        <w:r w:rsidR="00043181" w:rsidRPr="00B50B16">
          <w:rPr>
            <w:rFonts w:cs="Arial"/>
            <w:noProof/>
            <w:webHidden/>
          </w:rPr>
          <w:fldChar w:fldCharType="separate"/>
        </w:r>
        <w:r w:rsidR="00043181" w:rsidRPr="00B50B16">
          <w:rPr>
            <w:rFonts w:cs="Arial"/>
            <w:noProof/>
            <w:webHidden/>
          </w:rPr>
          <w:t>5</w:t>
        </w:r>
        <w:r w:rsidR="00043181" w:rsidRPr="00B50B16">
          <w:rPr>
            <w:rFonts w:cs="Arial"/>
            <w:noProof/>
            <w:webHidden/>
          </w:rPr>
          <w:fldChar w:fldCharType="end"/>
        </w:r>
      </w:hyperlink>
    </w:p>
    <w:p w:rsidR="00043181" w:rsidRPr="00B50B16" w:rsidRDefault="007E6CD1">
      <w:pPr>
        <w:pStyle w:val="TOC2"/>
        <w:rPr>
          <w:rFonts w:eastAsiaTheme="minorEastAsia" w:cs="Arial"/>
          <w:noProof/>
          <w:sz w:val="22"/>
          <w:szCs w:val="22"/>
        </w:rPr>
      </w:pPr>
      <w:hyperlink w:anchor="_Toc399406972" w:history="1">
        <w:r w:rsidR="00043181" w:rsidRPr="00B50B16">
          <w:rPr>
            <w:rStyle w:val="Hyperlink"/>
            <w:rFonts w:cs="Arial"/>
            <w:noProof/>
          </w:rPr>
          <w:t>2.5</w:t>
        </w:r>
        <w:r w:rsidR="00043181" w:rsidRPr="00B50B16">
          <w:rPr>
            <w:rFonts w:eastAsiaTheme="minorEastAsia" w:cs="Arial"/>
            <w:noProof/>
            <w:sz w:val="22"/>
            <w:szCs w:val="22"/>
          </w:rPr>
          <w:tab/>
        </w:r>
        <w:r w:rsidR="00043181" w:rsidRPr="00B50B16">
          <w:rPr>
            <w:rStyle w:val="Hyperlink"/>
            <w:rFonts w:cs="Arial"/>
            <w:noProof/>
          </w:rPr>
          <w:t>Post Condition</w:t>
        </w:r>
        <w:r w:rsidR="00043181" w:rsidRPr="00B50B16">
          <w:rPr>
            <w:rFonts w:cs="Arial"/>
            <w:noProof/>
            <w:webHidden/>
          </w:rPr>
          <w:tab/>
        </w:r>
        <w:r w:rsidR="00043181" w:rsidRPr="00B50B16">
          <w:rPr>
            <w:rFonts w:cs="Arial"/>
            <w:noProof/>
            <w:webHidden/>
          </w:rPr>
          <w:fldChar w:fldCharType="begin"/>
        </w:r>
        <w:r w:rsidR="00043181" w:rsidRPr="00B50B16">
          <w:rPr>
            <w:rFonts w:cs="Arial"/>
            <w:noProof/>
            <w:webHidden/>
          </w:rPr>
          <w:instrText xml:space="preserve"> PAGEREF _Toc399406972 \h </w:instrText>
        </w:r>
        <w:r w:rsidR="00043181" w:rsidRPr="00B50B16">
          <w:rPr>
            <w:rFonts w:cs="Arial"/>
            <w:noProof/>
            <w:webHidden/>
          </w:rPr>
        </w:r>
        <w:r w:rsidR="00043181" w:rsidRPr="00B50B16">
          <w:rPr>
            <w:rFonts w:cs="Arial"/>
            <w:noProof/>
            <w:webHidden/>
          </w:rPr>
          <w:fldChar w:fldCharType="separate"/>
        </w:r>
        <w:r w:rsidR="00043181" w:rsidRPr="00B50B16">
          <w:rPr>
            <w:rFonts w:cs="Arial"/>
            <w:noProof/>
            <w:webHidden/>
          </w:rPr>
          <w:t>5</w:t>
        </w:r>
        <w:r w:rsidR="00043181" w:rsidRPr="00B50B16">
          <w:rPr>
            <w:rFonts w:cs="Arial"/>
            <w:noProof/>
            <w:webHidden/>
          </w:rPr>
          <w:fldChar w:fldCharType="end"/>
        </w:r>
      </w:hyperlink>
    </w:p>
    <w:p w:rsidR="00043181" w:rsidRPr="00B50B16" w:rsidRDefault="007E6CD1">
      <w:pPr>
        <w:pStyle w:val="TOC2"/>
        <w:rPr>
          <w:rFonts w:eastAsiaTheme="minorEastAsia" w:cs="Arial"/>
          <w:noProof/>
          <w:sz w:val="22"/>
          <w:szCs w:val="22"/>
        </w:rPr>
      </w:pPr>
      <w:hyperlink w:anchor="_Toc399406973" w:history="1">
        <w:r w:rsidR="00043181" w:rsidRPr="00B50B16">
          <w:rPr>
            <w:rStyle w:val="Hyperlink"/>
            <w:rFonts w:cs="Arial"/>
            <w:noProof/>
          </w:rPr>
          <w:t>2.6</w:t>
        </w:r>
        <w:r w:rsidR="00043181" w:rsidRPr="00B50B16">
          <w:rPr>
            <w:rFonts w:eastAsiaTheme="minorEastAsia" w:cs="Arial"/>
            <w:noProof/>
            <w:sz w:val="22"/>
            <w:szCs w:val="22"/>
          </w:rPr>
          <w:tab/>
        </w:r>
        <w:r w:rsidR="00043181" w:rsidRPr="00B50B16">
          <w:rPr>
            <w:rStyle w:val="Hyperlink"/>
            <w:rFonts w:cs="Arial"/>
            <w:noProof/>
          </w:rPr>
          <w:t>Special Requirements</w:t>
        </w:r>
        <w:r w:rsidR="00043181" w:rsidRPr="00B50B16">
          <w:rPr>
            <w:rFonts w:cs="Arial"/>
            <w:noProof/>
            <w:webHidden/>
          </w:rPr>
          <w:tab/>
        </w:r>
        <w:r w:rsidR="00043181" w:rsidRPr="00B50B16">
          <w:rPr>
            <w:rFonts w:cs="Arial"/>
            <w:noProof/>
            <w:webHidden/>
          </w:rPr>
          <w:fldChar w:fldCharType="begin"/>
        </w:r>
        <w:r w:rsidR="00043181" w:rsidRPr="00B50B16">
          <w:rPr>
            <w:rFonts w:cs="Arial"/>
            <w:noProof/>
            <w:webHidden/>
          </w:rPr>
          <w:instrText xml:space="preserve"> PAGEREF _Toc399406973 \h </w:instrText>
        </w:r>
        <w:r w:rsidR="00043181" w:rsidRPr="00B50B16">
          <w:rPr>
            <w:rFonts w:cs="Arial"/>
            <w:noProof/>
            <w:webHidden/>
          </w:rPr>
        </w:r>
        <w:r w:rsidR="00043181" w:rsidRPr="00B50B16">
          <w:rPr>
            <w:rFonts w:cs="Arial"/>
            <w:noProof/>
            <w:webHidden/>
          </w:rPr>
          <w:fldChar w:fldCharType="separate"/>
        </w:r>
        <w:r w:rsidR="00043181" w:rsidRPr="00B50B16">
          <w:rPr>
            <w:rFonts w:cs="Arial"/>
            <w:noProof/>
            <w:webHidden/>
          </w:rPr>
          <w:t>5</w:t>
        </w:r>
        <w:r w:rsidR="00043181" w:rsidRPr="00B50B16">
          <w:rPr>
            <w:rFonts w:cs="Arial"/>
            <w:noProof/>
            <w:webHidden/>
          </w:rPr>
          <w:fldChar w:fldCharType="end"/>
        </w:r>
      </w:hyperlink>
    </w:p>
    <w:p w:rsidR="00043181" w:rsidRPr="00B50B16" w:rsidRDefault="007E6CD1">
      <w:pPr>
        <w:pStyle w:val="TOC1"/>
        <w:rPr>
          <w:rFonts w:eastAsiaTheme="minorEastAsia" w:cs="Arial"/>
          <w:noProof/>
          <w:sz w:val="22"/>
          <w:szCs w:val="22"/>
        </w:rPr>
      </w:pPr>
      <w:hyperlink w:anchor="_Toc399406974" w:history="1">
        <w:r w:rsidR="00043181" w:rsidRPr="00B50B16">
          <w:rPr>
            <w:rStyle w:val="Hyperlink"/>
            <w:rFonts w:cs="Arial"/>
            <w:i/>
            <w:noProof/>
          </w:rPr>
          <w:t>3.</w:t>
        </w:r>
        <w:r w:rsidR="00043181" w:rsidRPr="00B50B16">
          <w:rPr>
            <w:rFonts w:eastAsiaTheme="minorEastAsia" w:cs="Arial"/>
            <w:noProof/>
            <w:sz w:val="22"/>
            <w:szCs w:val="22"/>
          </w:rPr>
          <w:tab/>
        </w:r>
        <w:r w:rsidR="00043181" w:rsidRPr="00B50B16">
          <w:rPr>
            <w:rStyle w:val="Hyperlink"/>
            <w:rFonts w:cs="Arial"/>
            <w:i/>
            <w:noProof/>
          </w:rPr>
          <w:t>Supplemental Specifications</w:t>
        </w:r>
        <w:r w:rsidR="00043181" w:rsidRPr="00B50B16">
          <w:rPr>
            <w:rFonts w:cs="Arial"/>
            <w:noProof/>
            <w:webHidden/>
          </w:rPr>
          <w:tab/>
        </w:r>
        <w:r w:rsidR="00043181" w:rsidRPr="00B50B16">
          <w:rPr>
            <w:rFonts w:cs="Arial"/>
            <w:noProof/>
            <w:webHidden/>
          </w:rPr>
          <w:fldChar w:fldCharType="begin"/>
        </w:r>
        <w:r w:rsidR="00043181" w:rsidRPr="00B50B16">
          <w:rPr>
            <w:rFonts w:cs="Arial"/>
            <w:noProof/>
            <w:webHidden/>
          </w:rPr>
          <w:instrText xml:space="preserve"> PAGEREF _Toc399406974 \h </w:instrText>
        </w:r>
        <w:r w:rsidR="00043181" w:rsidRPr="00B50B16">
          <w:rPr>
            <w:rFonts w:cs="Arial"/>
            <w:noProof/>
            <w:webHidden/>
          </w:rPr>
        </w:r>
        <w:r w:rsidR="00043181" w:rsidRPr="00B50B16">
          <w:rPr>
            <w:rFonts w:cs="Arial"/>
            <w:noProof/>
            <w:webHidden/>
          </w:rPr>
          <w:fldChar w:fldCharType="separate"/>
        </w:r>
        <w:r w:rsidR="00043181" w:rsidRPr="00B50B16">
          <w:rPr>
            <w:rFonts w:cs="Arial"/>
            <w:noProof/>
            <w:webHidden/>
          </w:rPr>
          <w:t>6</w:t>
        </w:r>
        <w:r w:rsidR="00043181" w:rsidRPr="00B50B16">
          <w:rPr>
            <w:rFonts w:cs="Arial"/>
            <w:noProof/>
            <w:webHidden/>
          </w:rPr>
          <w:fldChar w:fldCharType="end"/>
        </w:r>
      </w:hyperlink>
    </w:p>
    <w:p w:rsidR="00043181" w:rsidRPr="00B50B16" w:rsidRDefault="007E6CD1">
      <w:pPr>
        <w:pStyle w:val="TOC2"/>
        <w:rPr>
          <w:rFonts w:eastAsiaTheme="minorEastAsia" w:cs="Arial"/>
          <w:noProof/>
          <w:sz w:val="22"/>
          <w:szCs w:val="22"/>
        </w:rPr>
      </w:pPr>
      <w:hyperlink w:anchor="_Toc399406975" w:history="1">
        <w:r w:rsidR="00043181" w:rsidRPr="00B50B16">
          <w:rPr>
            <w:rStyle w:val="Hyperlink"/>
            <w:rFonts w:cs="Arial"/>
            <w:noProof/>
          </w:rPr>
          <w:t>3.1</w:t>
        </w:r>
        <w:r w:rsidR="00043181" w:rsidRPr="00B50B16">
          <w:rPr>
            <w:rFonts w:eastAsiaTheme="minorEastAsia" w:cs="Arial"/>
            <w:noProof/>
            <w:sz w:val="22"/>
            <w:szCs w:val="22"/>
          </w:rPr>
          <w:tab/>
        </w:r>
        <w:r w:rsidR="00043181" w:rsidRPr="00B50B16">
          <w:rPr>
            <w:rStyle w:val="Hyperlink"/>
            <w:rFonts w:cs="Arial"/>
            <w:noProof/>
          </w:rPr>
          <w:t>Electronic Journal</w:t>
        </w:r>
        <w:r w:rsidR="00043181" w:rsidRPr="00B50B16">
          <w:rPr>
            <w:rFonts w:cs="Arial"/>
            <w:noProof/>
            <w:webHidden/>
          </w:rPr>
          <w:tab/>
        </w:r>
        <w:r w:rsidR="00043181" w:rsidRPr="00B50B16">
          <w:rPr>
            <w:rFonts w:cs="Arial"/>
            <w:noProof/>
            <w:webHidden/>
          </w:rPr>
          <w:fldChar w:fldCharType="begin"/>
        </w:r>
        <w:r w:rsidR="00043181" w:rsidRPr="00B50B16">
          <w:rPr>
            <w:rFonts w:cs="Arial"/>
            <w:noProof/>
            <w:webHidden/>
          </w:rPr>
          <w:instrText xml:space="preserve"> PAGEREF _Toc399406975 \h </w:instrText>
        </w:r>
        <w:r w:rsidR="00043181" w:rsidRPr="00B50B16">
          <w:rPr>
            <w:rFonts w:cs="Arial"/>
            <w:noProof/>
            <w:webHidden/>
          </w:rPr>
        </w:r>
        <w:r w:rsidR="00043181" w:rsidRPr="00B50B16">
          <w:rPr>
            <w:rFonts w:cs="Arial"/>
            <w:noProof/>
            <w:webHidden/>
          </w:rPr>
          <w:fldChar w:fldCharType="separate"/>
        </w:r>
        <w:r w:rsidR="00043181" w:rsidRPr="00B50B16">
          <w:rPr>
            <w:rFonts w:cs="Arial"/>
            <w:noProof/>
            <w:webHidden/>
          </w:rPr>
          <w:t>6</w:t>
        </w:r>
        <w:r w:rsidR="00043181" w:rsidRPr="00B50B16">
          <w:rPr>
            <w:rFonts w:cs="Arial"/>
            <w:noProof/>
            <w:webHidden/>
          </w:rPr>
          <w:fldChar w:fldCharType="end"/>
        </w:r>
      </w:hyperlink>
    </w:p>
    <w:p w:rsidR="00043181" w:rsidRPr="00B50B16" w:rsidRDefault="007E6CD1">
      <w:pPr>
        <w:pStyle w:val="TOC2"/>
        <w:rPr>
          <w:rFonts w:eastAsiaTheme="minorEastAsia" w:cs="Arial"/>
          <w:noProof/>
          <w:sz w:val="22"/>
          <w:szCs w:val="22"/>
        </w:rPr>
      </w:pPr>
      <w:hyperlink w:anchor="_Toc399406976" w:history="1">
        <w:r w:rsidR="00043181" w:rsidRPr="00B50B16">
          <w:rPr>
            <w:rStyle w:val="Hyperlink"/>
            <w:rFonts w:cs="Arial"/>
            <w:noProof/>
          </w:rPr>
          <w:t>3.2</w:t>
        </w:r>
        <w:r w:rsidR="00043181" w:rsidRPr="00B50B16">
          <w:rPr>
            <w:rFonts w:eastAsiaTheme="minorEastAsia" w:cs="Arial"/>
            <w:noProof/>
            <w:sz w:val="22"/>
            <w:szCs w:val="22"/>
          </w:rPr>
          <w:tab/>
        </w:r>
        <w:r w:rsidR="00043181" w:rsidRPr="00B50B16">
          <w:rPr>
            <w:rStyle w:val="Hyperlink"/>
            <w:rFonts w:cs="Arial"/>
            <w:noProof/>
          </w:rPr>
          <w:t>POSLog</w:t>
        </w:r>
        <w:r w:rsidR="00043181" w:rsidRPr="00B50B16">
          <w:rPr>
            <w:rFonts w:cs="Arial"/>
            <w:noProof/>
            <w:webHidden/>
          </w:rPr>
          <w:tab/>
        </w:r>
        <w:r w:rsidR="00043181" w:rsidRPr="00B50B16">
          <w:rPr>
            <w:rFonts w:cs="Arial"/>
            <w:noProof/>
            <w:webHidden/>
          </w:rPr>
          <w:fldChar w:fldCharType="begin"/>
        </w:r>
        <w:r w:rsidR="00043181" w:rsidRPr="00B50B16">
          <w:rPr>
            <w:rFonts w:cs="Arial"/>
            <w:noProof/>
            <w:webHidden/>
          </w:rPr>
          <w:instrText xml:space="preserve"> PAGEREF _Toc399406976 \h </w:instrText>
        </w:r>
        <w:r w:rsidR="00043181" w:rsidRPr="00B50B16">
          <w:rPr>
            <w:rFonts w:cs="Arial"/>
            <w:noProof/>
            <w:webHidden/>
          </w:rPr>
        </w:r>
        <w:r w:rsidR="00043181" w:rsidRPr="00B50B16">
          <w:rPr>
            <w:rFonts w:cs="Arial"/>
            <w:noProof/>
            <w:webHidden/>
          </w:rPr>
          <w:fldChar w:fldCharType="separate"/>
        </w:r>
        <w:r w:rsidR="00043181" w:rsidRPr="00B50B16">
          <w:rPr>
            <w:rFonts w:cs="Arial"/>
            <w:noProof/>
            <w:webHidden/>
          </w:rPr>
          <w:t>6</w:t>
        </w:r>
        <w:r w:rsidR="00043181" w:rsidRPr="00B50B16">
          <w:rPr>
            <w:rFonts w:cs="Arial"/>
            <w:noProof/>
            <w:webHidden/>
          </w:rPr>
          <w:fldChar w:fldCharType="end"/>
        </w:r>
      </w:hyperlink>
    </w:p>
    <w:p w:rsidR="00043181" w:rsidRPr="00B50B16" w:rsidRDefault="007E6CD1">
      <w:pPr>
        <w:pStyle w:val="TOC2"/>
        <w:rPr>
          <w:rFonts w:eastAsiaTheme="minorEastAsia" w:cs="Arial"/>
          <w:noProof/>
          <w:sz w:val="22"/>
          <w:szCs w:val="22"/>
        </w:rPr>
      </w:pPr>
      <w:hyperlink w:anchor="_Toc399406977" w:history="1">
        <w:r w:rsidR="00043181" w:rsidRPr="00B50B16">
          <w:rPr>
            <w:rStyle w:val="Hyperlink"/>
            <w:rFonts w:cs="Arial"/>
            <w:noProof/>
          </w:rPr>
          <w:t>3.3</w:t>
        </w:r>
        <w:r w:rsidR="00043181" w:rsidRPr="00B50B16">
          <w:rPr>
            <w:rFonts w:eastAsiaTheme="minorEastAsia" w:cs="Arial"/>
            <w:noProof/>
            <w:sz w:val="22"/>
            <w:szCs w:val="22"/>
          </w:rPr>
          <w:tab/>
        </w:r>
        <w:r w:rsidR="00043181" w:rsidRPr="00B50B16">
          <w:rPr>
            <w:rStyle w:val="Hyperlink"/>
            <w:rFonts w:cs="Arial"/>
            <w:noProof/>
          </w:rPr>
          <w:t>Printed Receipts</w:t>
        </w:r>
        <w:r w:rsidR="00043181" w:rsidRPr="00B50B16">
          <w:rPr>
            <w:rFonts w:cs="Arial"/>
            <w:noProof/>
            <w:webHidden/>
          </w:rPr>
          <w:tab/>
        </w:r>
        <w:r w:rsidR="00043181" w:rsidRPr="00B50B16">
          <w:rPr>
            <w:rFonts w:cs="Arial"/>
            <w:noProof/>
            <w:webHidden/>
          </w:rPr>
          <w:fldChar w:fldCharType="begin"/>
        </w:r>
        <w:r w:rsidR="00043181" w:rsidRPr="00B50B16">
          <w:rPr>
            <w:rFonts w:cs="Arial"/>
            <w:noProof/>
            <w:webHidden/>
          </w:rPr>
          <w:instrText xml:space="preserve"> PAGEREF _Toc399406977 \h </w:instrText>
        </w:r>
        <w:r w:rsidR="00043181" w:rsidRPr="00B50B16">
          <w:rPr>
            <w:rFonts w:cs="Arial"/>
            <w:noProof/>
            <w:webHidden/>
          </w:rPr>
        </w:r>
        <w:r w:rsidR="00043181" w:rsidRPr="00B50B16">
          <w:rPr>
            <w:rFonts w:cs="Arial"/>
            <w:noProof/>
            <w:webHidden/>
          </w:rPr>
          <w:fldChar w:fldCharType="separate"/>
        </w:r>
        <w:r w:rsidR="00043181" w:rsidRPr="00B50B16">
          <w:rPr>
            <w:rFonts w:cs="Arial"/>
            <w:noProof/>
            <w:webHidden/>
          </w:rPr>
          <w:t>6</w:t>
        </w:r>
        <w:r w:rsidR="00043181" w:rsidRPr="00B50B16">
          <w:rPr>
            <w:rFonts w:cs="Arial"/>
            <w:noProof/>
            <w:webHidden/>
          </w:rPr>
          <w:fldChar w:fldCharType="end"/>
        </w:r>
      </w:hyperlink>
    </w:p>
    <w:p w:rsidR="00043181" w:rsidRPr="00B50B16" w:rsidRDefault="007E6CD1">
      <w:pPr>
        <w:pStyle w:val="TOC2"/>
        <w:rPr>
          <w:rFonts w:eastAsiaTheme="minorEastAsia" w:cs="Arial"/>
          <w:noProof/>
          <w:sz w:val="22"/>
          <w:szCs w:val="22"/>
        </w:rPr>
      </w:pPr>
      <w:hyperlink w:anchor="_Toc399406978" w:history="1">
        <w:r w:rsidR="00043181" w:rsidRPr="00B50B16">
          <w:rPr>
            <w:rStyle w:val="Hyperlink"/>
            <w:rFonts w:cs="Arial"/>
            <w:noProof/>
          </w:rPr>
          <w:t>3.4</w:t>
        </w:r>
        <w:r w:rsidR="00043181" w:rsidRPr="00B50B16">
          <w:rPr>
            <w:rFonts w:eastAsiaTheme="minorEastAsia" w:cs="Arial"/>
            <w:noProof/>
            <w:sz w:val="22"/>
            <w:szCs w:val="22"/>
          </w:rPr>
          <w:tab/>
        </w:r>
        <w:r w:rsidR="00043181" w:rsidRPr="00B50B16">
          <w:rPr>
            <w:rStyle w:val="Hyperlink"/>
            <w:rFonts w:cs="Arial"/>
            <w:noProof/>
          </w:rPr>
          <w:t>Suspend Feature</w:t>
        </w:r>
        <w:r w:rsidR="00043181" w:rsidRPr="00B50B16">
          <w:rPr>
            <w:rFonts w:cs="Arial"/>
            <w:noProof/>
            <w:webHidden/>
          </w:rPr>
          <w:tab/>
        </w:r>
        <w:r w:rsidR="00043181" w:rsidRPr="00B50B16">
          <w:rPr>
            <w:rFonts w:cs="Arial"/>
            <w:noProof/>
            <w:webHidden/>
          </w:rPr>
          <w:fldChar w:fldCharType="begin"/>
        </w:r>
        <w:r w:rsidR="00043181" w:rsidRPr="00B50B16">
          <w:rPr>
            <w:rFonts w:cs="Arial"/>
            <w:noProof/>
            <w:webHidden/>
          </w:rPr>
          <w:instrText xml:space="preserve"> PAGEREF _Toc399406978 \h </w:instrText>
        </w:r>
        <w:r w:rsidR="00043181" w:rsidRPr="00B50B16">
          <w:rPr>
            <w:rFonts w:cs="Arial"/>
            <w:noProof/>
            <w:webHidden/>
          </w:rPr>
        </w:r>
        <w:r w:rsidR="00043181" w:rsidRPr="00B50B16">
          <w:rPr>
            <w:rFonts w:cs="Arial"/>
            <w:noProof/>
            <w:webHidden/>
          </w:rPr>
          <w:fldChar w:fldCharType="separate"/>
        </w:r>
        <w:r w:rsidR="00043181" w:rsidRPr="00B50B16">
          <w:rPr>
            <w:rFonts w:cs="Arial"/>
            <w:noProof/>
            <w:webHidden/>
          </w:rPr>
          <w:t>7</w:t>
        </w:r>
        <w:r w:rsidR="00043181" w:rsidRPr="00B50B16">
          <w:rPr>
            <w:rFonts w:cs="Arial"/>
            <w:noProof/>
            <w:webHidden/>
          </w:rPr>
          <w:fldChar w:fldCharType="end"/>
        </w:r>
      </w:hyperlink>
    </w:p>
    <w:p w:rsidR="00043181" w:rsidRPr="00B50B16" w:rsidRDefault="007E6CD1">
      <w:pPr>
        <w:pStyle w:val="TOC1"/>
        <w:rPr>
          <w:rFonts w:eastAsiaTheme="minorEastAsia" w:cs="Arial"/>
          <w:noProof/>
          <w:sz w:val="22"/>
          <w:szCs w:val="22"/>
        </w:rPr>
      </w:pPr>
      <w:hyperlink w:anchor="_Toc399406979" w:history="1">
        <w:r w:rsidR="00043181" w:rsidRPr="00B50B16">
          <w:rPr>
            <w:rStyle w:val="Hyperlink"/>
            <w:rFonts w:cs="Arial"/>
            <w:i/>
            <w:noProof/>
          </w:rPr>
          <w:t>4.</w:t>
        </w:r>
        <w:r w:rsidR="00043181" w:rsidRPr="00B50B16">
          <w:rPr>
            <w:rFonts w:eastAsiaTheme="minorEastAsia" w:cs="Arial"/>
            <w:noProof/>
            <w:sz w:val="22"/>
            <w:szCs w:val="22"/>
          </w:rPr>
          <w:tab/>
        </w:r>
        <w:r w:rsidR="00043181" w:rsidRPr="00B50B16">
          <w:rPr>
            <w:rStyle w:val="Hyperlink"/>
            <w:rFonts w:cs="Arial"/>
            <w:i/>
            <w:noProof/>
          </w:rPr>
          <w:t>Screen Layouts</w:t>
        </w:r>
        <w:r w:rsidR="00043181" w:rsidRPr="00B50B16">
          <w:rPr>
            <w:rFonts w:cs="Arial"/>
            <w:noProof/>
            <w:webHidden/>
          </w:rPr>
          <w:tab/>
        </w:r>
        <w:r w:rsidR="00043181" w:rsidRPr="00B50B16">
          <w:rPr>
            <w:rFonts w:cs="Arial"/>
            <w:noProof/>
            <w:webHidden/>
          </w:rPr>
          <w:fldChar w:fldCharType="begin"/>
        </w:r>
        <w:r w:rsidR="00043181" w:rsidRPr="00B50B16">
          <w:rPr>
            <w:rFonts w:cs="Arial"/>
            <w:noProof/>
            <w:webHidden/>
          </w:rPr>
          <w:instrText xml:space="preserve"> PAGEREF _Toc399406979 \h </w:instrText>
        </w:r>
        <w:r w:rsidR="00043181" w:rsidRPr="00B50B16">
          <w:rPr>
            <w:rFonts w:cs="Arial"/>
            <w:noProof/>
            <w:webHidden/>
          </w:rPr>
        </w:r>
        <w:r w:rsidR="00043181" w:rsidRPr="00B50B16">
          <w:rPr>
            <w:rFonts w:cs="Arial"/>
            <w:noProof/>
            <w:webHidden/>
          </w:rPr>
          <w:fldChar w:fldCharType="separate"/>
        </w:r>
        <w:r w:rsidR="00043181" w:rsidRPr="00B50B16">
          <w:rPr>
            <w:rFonts w:cs="Arial"/>
            <w:noProof/>
            <w:webHidden/>
          </w:rPr>
          <w:t>7</w:t>
        </w:r>
        <w:r w:rsidR="00043181" w:rsidRPr="00B50B16">
          <w:rPr>
            <w:rFonts w:cs="Arial"/>
            <w:noProof/>
            <w:webHidden/>
          </w:rPr>
          <w:fldChar w:fldCharType="end"/>
        </w:r>
      </w:hyperlink>
    </w:p>
    <w:p w:rsidR="00043181" w:rsidRPr="00B50B16" w:rsidRDefault="007E6CD1">
      <w:pPr>
        <w:pStyle w:val="TOC2"/>
        <w:rPr>
          <w:rFonts w:eastAsiaTheme="minorEastAsia" w:cs="Arial"/>
          <w:noProof/>
          <w:sz w:val="22"/>
          <w:szCs w:val="22"/>
        </w:rPr>
      </w:pPr>
      <w:hyperlink w:anchor="_Toc399406980" w:history="1">
        <w:r w:rsidR="00043181" w:rsidRPr="00B50B16">
          <w:rPr>
            <w:rStyle w:val="Hyperlink"/>
            <w:rFonts w:cs="Arial"/>
            <w:noProof/>
          </w:rPr>
          <w:t>4.1</w:t>
        </w:r>
        <w:r w:rsidR="00043181" w:rsidRPr="00B50B16">
          <w:rPr>
            <w:rFonts w:eastAsiaTheme="minorEastAsia" w:cs="Arial"/>
            <w:noProof/>
            <w:sz w:val="22"/>
            <w:szCs w:val="22"/>
          </w:rPr>
          <w:tab/>
        </w:r>
        <w:r w:rsidR="00043181" w:rsidRPr="00B50B16">
          <w:rPr>
            <w:rStyle w:val="Hyperlink"/>
            <w:rFonts w:cs="Arial"/>
            <w:noProof/>
          </w:rPr>
          <w:t>Customer Search</w:t>
        </w:r>
        <w:r w:rsidR="00043181" w:rsidRPr="00B50B16">
          <w:rPr>
            <w:rFonts w:cs="Arial"/>
            <w:noProof/>
            <w:webHidden/>
          </w:rPr>
          <w:tab/>
        </w:r>
        <w:r w:rsidR="00043181" w:rsidRPr="00B50B16">
          <w:rPr>
            <w:rFonts w:cs="Arial"/>
            <w:noProof/>
            <w:webHidden/>
          </w:rPr>
          <w:fldChar w:fldCharType="begin"/>
        </w:r>
        <w:r w:rsidR="00043181" w:rsidRPr="00B50B16">
          <w:rPr>
            <w:rFonts w:cs="Arial"/>
            <w:noProof/>
            <w:webHidden/>
          </w:rPr>
          <w:instrText xml:space="preserve"> PAGEREF _Toc399406980 \h </w:instrText>
        </w:r>
        <w:r w:rsidR="00043181" w:rsidRPr="00B50B16">
          <w:rPr>
            <w:rFonts w:cs="Arial"/>
            <w:noProof/>
            <w:webHidden/>
          </w:rPr>
        </w:r>
        <w:r w:rsidR="00043181" w:rsidRPr="00B50B16">
          <w:rPr>
            <w:rFonts w:cs="Arial"/>
            <w:noProof/>
            <w:webHidden/>
          </w:rPr>
          <w:fldChar w:fldCharType="separate"/>
        </w:r>
        <w:r w:rsidR="00043181" w:rsidRPr="00B50B16">
          <w:rPr>
            <w:rFonts w:cs="Arial"/>
            <w:noProof/>
            <w:webHidden/>
          </w:rPr>
          <w:t>7</w:t>
        </w:r>
        <w:r w:rsidR="00043181" w:rsidRPr="00B50B16">
          <w:rPr>
            <w:rFonts w:cs="Arial"/>
            <w:noProof/>
            <w:webHidden/>
          </w:rPr>
          <w:fldChar w:fldCharType="end"/>
        </w:r>
      </w:hyperlink>
    </w:p>
    <w:p w:rsidR="00043181" w:rsidRPr="00B50B16" w:rsidRDefault="007E6CD1">
      <w:pPr>
        <w:pStyle w:val="TOC2"/>
        <w:rPr>
          <w:rFonts w:eastAsiaTheme="minorEastAsia" w:cs="Arial"/>
          <w:noProof/>
          <w:sz w:val="22"/>
          <w:szCs w:val="22"/>
        </w:rPr>
      </w:pPr>
      <w:hyperlink w:anchor="_Toc399406981" w:history="1">
        <w:r w:rsidR="00043181" w:rsidRPr="00B50B16">
          <w:rPr>
            <w:rStyle w:val="Hyperlink"/>
            <w:rFonts w:cs="Arial"/>
            <w:noProof/>
          </w:rPr>
          <w:t>4.2</w:t>
        </w:r>
        <w:r w:rsidR="00043181" w:rsidRPr="00B50B16">
          <w:rPr>
            <w:rFonts w:eastAsiaTheme="minorEastAsia" w:cs="Arial"/>
            <w:noProof/>
            <w:sz w:val="22"/>
            <w:szCs w:val="22"/>
          </w:rPr>
          <w:tab/>
        </w:r>
        <w:r w:rsidR="00043181" w:rsidRPr="00B50B16">
          <w:rPr>
            <w:rStyle w:val="Hyperlink"/>
            <w:rFonts w:cs="Arial"/>
            <w:noProof/>
          </w:rPr>
          <w:t>Customer Search Results</w:t>
        </w:r>
        <w:r w:rsidR="00043181" w:rsidRPr="00B50B16">
          <w:rPr>
            <w:rFonts w:cs="Arial"/>
            <w:noProof/>
            <w:webHidden/>
          </w:rPr>
          <w:tab/>
        </w:r>
        <w:r w:rsidR="00043181" w:rsidRPr="00B50B16">
          <w:rPr>
            <w:rFonts w:cs="Arial"/>
            <w:noProof/>
            <w:webHidden/>
          </w:rPr>
          <w:fldChar w:fldCharType="begin"/>
        </w:r>
        <w:r w:rsidR="00043181" w:rsidRPr="00B50B16">
          <w:rPr>
            <w:rFonts w:cs="Arial"/>
            <w:noProof/>
            <w:webHidden/>
          </w:rPr>
          <w:instrText xml:space="preserve"> PAGEREF _Toc399406981 \h </w:instrText>
        </w:r>
        <w:r w:rsidR="00043181" w:rsidRPr="00B50B16">
          <w:rPr>
            <w:rFonts w:cs="Arial"/>
            <w:noProof/>
            <w:webHidden/>
          </w:rPr>
        </w:r>
        <w:r w:rsidR="00043181" w:rsidRPr="00B50B16">
          <w:rPr>
            <w:rFonts w:cs="Arial"/>
            <w:noProof/>
            <w:webHidden/>
          </w:rPr>
          <w:fldChar w:fldCharType="separate"/>
        </w:r>
        <w:r w:rsidR="00043181" w:rsidRPr="00B50B16">
          <w:rPr>
            <w:rFonts w:cs="Arial"/>
            <w:noProof/>
            <w:webHidden/>
          </w:rPr>
          <w:t>9</w:t>
        </w:r>
        <w:r w:rsidR="00043181" w:rsidRPr="00B50B16">
          <w:rPr>
            <w:rFonts w:cs="Arial"/>
            <w:noProof/>
            <w:webHidden/>
          </w:rPr>
          <w:fldChar w:fldCharType="end"/>
        </w:r>
      </w:hyperlink>
    </w:p>
    <w:p w:rsidR="00043181" w:rsidRPr="00B50B16" w:rsidRDefault="007E6CD1">
      <w:pPr>
        <w:pStyle w:val="TOC2"/>
        <w:rPr>
          <w:rFonts w:eastAsiaTheme="minorEastAsia" w:cs="Arial"/>
          <w:noProof/>
          <w:sz w:val="22"/>
          <w:szCs w:val="22"/>
        </w:rPr>
      </w:pPr>
      <w:hyperlink w:anchor="_Toc399406982" w:history="1">
        <w:r w:rsidR="00043181" w:rsidRPr="00B50B16">
          <w:rPr>
            <w:rStyle w:val="Hyperlink"/>
            <w:rFonts w:cs="Arial"/>
            <w:noProof/>
          </w:rPr>
          <w:t>4.3</w:t>
        </w:r>
        <w:r w:rsidR="00043181" w:rsidRPr="00B50B16">
          <w:rPr>
            <w:rFonts w:eastAsiaTheme="minorEastAsia" w:cs="Arial"/>
            <w:noProof/>
            <w:sz w:val="22"/>
            <w:szCs w:val="22"/>
          </w:rPr>
          <w:tab/>
        </w:r>
        <w:r w:rsidR="00043181" w:rsidRPr="00B50B16">
          <w:rPr>
            <w:rStyle w:val="Hyperlink"/>
            <w:rFonts w:cs="Arial"/>
            <w:noProof/>
          </w:rPr>
          <w:t>Customer Add</w:t>
        </w:r>
        <w:r w:rsidR="00043181" w:rsidRPr="00B50B16">
          <w:rPr>
            <w:rFonts w:cs="Arial"/>
            <w:noProof/>
            <w:webHidden/>
          </w:rPr>
          <w:tab/>
        </w:r>
        <w:r w:rsidR="00043181" w:rsidRPr="00B50B16">
          <w:rPr>
            <w:rFonts w:cs="Arial"/>
            <w:noProof/>
            <w:webHidden/>
          </w:rPr>
          <w:fldChar w:fldCharType="begin"/>
        </w:r>
        <w:r w:rsidR="00043181" w:rsidRPr="00B50B16">
          <w:rPr>
            <w:rFonts w:cs="Arial"/>
            <w:noProof/>
            <w:webHidden/>
          </w:rPr>
          <w:instrText xml:space="preserve"> PAGEREF _Toc399406982 \h </w:instrText>
        </w:r>
        <w:r w:rsidR="00043181" w:rsidRPr="00B50B16">
          <w:rPr>
            <w:rFonts w:cs="Arial"/>
            <w:noProof/>
            <w:webHidden/>
          </w:rPr>
        </w:r>
        <w:r w:rsidR="00043181" w:rsidRPr="00B50B16">
          <w:rPr>
            <w:rFonts w:cs="Arial"/>
            <w:noProof/>
            <w:webHidden/>
          </w:rPr>
          <w:fldChar w:fldCharType="separate"/>
        </w:r>
        <w:r w:rsidR="00043181" w:rsidRPr="00B50B16">
          <w:rPr>
            <w:rFonts w:cs="Arial"/>
            <w:noProof/>
            <w:webHidden/>
          </w:rPr>
          <w:t>10</w:t>
        </w:r>
        <w:r w:rsidR="00043181" w:rsidRPr="00B50B16">
          <w:rPr>
            <w:rFonts w:cs="Arial"/>
            <w:noProof/>
            <w:webHidden/>
          </w:rPr>
          <w:fldChar w:fldCharType="end"/>
        </w:r>
      </w:hyperlink>
    </w:p>
    <w:p w:rsidR="00043181" w:rsidRPr="00B50B16" w:rsidRDefault="007E6CD1">
      <w:pPr>
        <w:pStyle w:val="TOC2"/>
        <w:rPr>
          <w:rFonts w:eastAsiaTheme="minorEastAsia" w:cs="Arial"/>
          <w:noProof/>
          <w:sz w:val="22"/>
          <w:szCs w:val="22"/>
        </w:rPr>
      </w:pPr>
      <w:hyperlink w:anchor="_Toc399406983" w:history="1">
        <w:r w:rsidR="00043181" w:rsidRPr="00B50B16">
          <w:rPr>
            <w:rStyle w:val="Hyperlink"/>
            <w:rFonts w:cs="Arial"/>
            <w:noProof/>
          </w:rPr>
          <w:t>4.4</w:t>
        </w:r>
        <w:r w:rsidR="00043181" w:rsidRPr="00B50B16">
          <w:rPr>
            <w:rFonts w:eastAsiaTheme="minorEastAsia" w:cs="Arial"/>
            <w:noProof/>
            <w:sz w:val="22"/>
            <w:szCs w:val="22"/>
          </w:rPr>
          <w:tab/>
        </w:r>
        <w:r w:rsidR="00043181" w:rsidRPr="00B50B16">
          <w:rPr>
            <w:rStyle w:val="Hyperlink"/>
            <w:rFonts w:cs="Arial"/>
            <w:noProof/>
          </w:rPr>
          <w:t>Customer Details</w:t>
        </w:r>
        <w:r w:rsidR="00043181" w:rsidRPr="00B50B16">
          <w:rPr>
            <w:rFonts w:cs="Arial"/>
            <w:noProof/>
            <w:webHidden/>
          </w:rPr>
          <w:tab/>
        </w:r>
        <w:r w:rsidR="00043181" w:rsidRPr="00B50B16">
          <w:rPr>
            <w:rFonts w:cs="Arial"/>
            <w:noProof/>
            <w:webHidden/>
          </w:rPr>
          <w:fldChar w:fldCharType="begin"/>
        </w:r>
        <w:r w:rsidR="00043181" w:rsidRPr="00B50B16">
          <w:rPr>
            <w:rFonts w:cs="Arial"/>
            <w:noProof/>
            <w:webHidden/>
          </w:rPr>
          <w:instrText xml:space="preserve"> PAGEREF _Toc399406983 \h </w:instrText>
        </w:r>
        <w:r w:rsidR="00043181" w:rsidRPr="00B50B16">
          <w:rPr>
            <w:rFonts w:cs="Arial"/>
            <w:noProof/>
            <w:webHidden/>
          </w:rPr>
        </w:r>
        <w:r w:rsidR="00043181" w:rsidRPr="00B50B16">
          <w:rPr>
            <w:rFonts w:cs="Arial"/>
            <w:noProof/>
            <w:webHidden/>
          </w:rPr>
          <w:fldChar w:fldCharType="separate"/>
        </w:r>
        <w:r w:rsidR="00043181" w:rsidRPr="00B50B16">
          <w:rPr>
            <w:rFonts w:cs="Arial"/>
            <w:noProof/>
            <w:webHidden/>
          </w:rPr>
          <w:t>13</w:t>
        </w:r>
        <w:r w:rsidR="00043181" w:rsidRPr="00B50B16">
          <w:rPr>
            <w:rFonts w:cs="Arial"/>
            <w:noProof/>
            <w:webHidden/>
          </w:rPr>
          <w:fldChar w:fldCharType="end"/>
        </w:r>
      </w:hyperlink>
    </w:p>
    <w:p w:rsidR="00043181" w:rsidRPr="00B50B16" w:rsidRDefault="007E6CD1">
      <w:pPr>
        <w:pStyle w:val="TOC2"/>
        <w:rPr>
          <w:rFonts w:eastAsiaTheme="minorEastAsia" w:cs="Arial"/>
          <w:noProof/>
          <w:sz w:val="22"/>
          <w:szCs w:val="22"/>
        </w:rPr>
      </w:pPr>
      <w:hyperlink w:anchor="_Toc399406984" w:history="1">
        <w:r w:rsidR="00043181" w:rsidRPr="00B50B16">
          <w:rPr>
            <w:rStyle w:val="Hyperlink"/>
            <w:rFonts w:cs="Arial"/>
            <w:noProof/>
          </w:rPr>
          <w:t>4.5</w:t>
        </w:r>
        <w:r w:rsidR="00043181" w:rsidRPr="00B50B16">
          <w:rPr>
            <w:rFonts w:eastAsiaTheme="minorEastAsia" w:cs="Arial"/>
            <w:noProof/>
            <w:sz w:val="22"/>
            <w:szCs w:val="22"/>
          </w:rPr>
          <w:tab/>
        </w:r>
        <w:r w:rsidR="00043181" w:rsidRPr="00B50B16">
          <w:rPr>
            <w:rStyle w:val="Hyperlink"/>
            <w:rFonts w:cs="Arial"/>
            <w:noProof/>
          </w:rPr>
          <w:t>Customer Edit</w:t>
        </w:r>
        <w:r w:rsidR="00043181" w:rsidRPr="00B50B16">
          <w:rPr>
            <w:rFonts w:cs="Arial"/>
            <w:noProof/>
            <w:webHidden/>
          </w:rPr>
          <w:tab/>
        </w:r>
        <w:r w:rsidR="00043181" w:rsidRPr="00B50B16">
          <w:rPr>
            <w:rFonts w:cs="Arial"/>
            <w:noProof/>
            <w:webHidden/>
          </w:rPr>
          <w:fldChar w:fldCharType="begin"/>
        </w:r>
        <w:r w:rsidR="00043181" w:rsidRPr="00B50B16">
          <w:rPr>
            <w:rFonts w:cs="Arial"/>
            <w:noProof/>
            <w:webHidden/>
          </w:rPr>
          <w:instrText xml:space="preserve"> PAGEREF _Toc399406984 \h </w:instrText>
        </w:r>
        <w:r w:rsidR="00043181" w:rsidRPr="00B50B16">
          <w:rPr>
            <w:rFonts w:cs="Arial"/>
            <w:noProof/>
            <w:webHidden/>
          </w:rPr>
        </w:r>
        <w:r w:rsidR="00043181" w:rsidRPr="00B50B16">
          <w:rPr>
            <w:rFonts w:cs="Arial"/>
            <w:noProof/>
            <w:webHidden/>
          </w:rPr>
          <w:fldChar w:fldCharType="separate"/>
        </w:r>
        <w:r w:rsidR="00043181" w:rsidRPr="00B50B16">
          <w:rPr>
            <w:rFonts w:cs="Arial"/>
            <w:noProof/>
            <w:webHidden/>
          </w:rPr>
          <w:t>15</w:t>
        </w:r>
        <w:r w:rsidR="00043181" w:rsidRPr="00B50B16">
          <w:rPr>
            <w:rFonts w:cs="Arial"/>
            <w:noProof/>
            <w:webHidden/>
          </w:rPr>
          <w:fldChar w:fldCharType="end"/>
        </w:r>
      </w:hyperlink>
    </w:p>
    <w:p w:rsidR="00043181" w:rsidRPr="00B50B16" w:rsidRDefault="007E6CD1">
      <w:pPr>
        <w:pStyle w:val="TOC1"/>
        <w:rPr>
          <w:rFonts w:eastAsiaTheme="minorEastAsia" w:cs="Arial"/>
          <w:noProof/>
          <w:sz w:val="22"/>
          <w:szCs w:val="22"/>
        </w:rPr>
      </w:pPr>
      <w:hyperlink w:anchor="_Toc399406985" w:history="1">
        <w:r w:rsidR="00043181" w:rsidRPr="00B50B16">
          <w:rPr>
            <w:rStyle w:val="Hyperlink"/>
            <w:rFonts w:cs="Arial"/>
            <w:i/>
            <w:noProof/>
          </w:rPr>
          <w:t>5.</w:t>
        </w:r>
        <w:r w:rsidR="00043181" w:rsidRPr="00B50B16">
          <w:rPr>
            <w:rFonts w:eastAsiaTheme="minorEastAsia" w:cs="Arial"/>
            <w:noProof/>
            <w:sz w:val="22"/>
            <w:szCs w:val="22"/>
          </w:rPr>
          <w:tab/>
        </w:r>
        <w:r w:rsidR="00043181" w:rsidRPr="00B50B16">
          <w:rPr>
            <w:rStyle w:val="Hyperlink"/>
            <w:rFonts w:cs="Arial"/>
            <w:i/>
            <w:noProof/>
          </w:rPr>
          <w:t>Business Sign Off</w:t>
        </w:r>
        <w:r w:rsidR="00043181" w:rsidRPr="00B50B16">
          <w:rPr>
            <w:rFonts w:cs="Arial"/>
            <w:noProof/>
            <w:webHidden/>
          </w:rPr>
          <w:tab/>
        </w:r>
        <w:r w:rsidR="00043181" w:rsidRPr="00B50B16">
          <w:rPr>
            <w:rFonts w:cs="Arial"/>
            <w:noProof/>
            <w:webHidden/>
          </w:rPr>
          <w:fldChar w:fldCharType="begin"/>
        </w:r>
        <w:r w:rsidR="00043181" w:rsidRPr="00B50B16">
          <w:rPr>
            <w:rFonts w:cs="Arial"/>
            <w:noProof/>
            <w:webHidden/>
          </w:rPr>
          <w:instrText xml:space="preserve"> PAGEREF _Toc399406985 \h </w:instrText>
        </w:r>
        <w:r w:rsidR="00043181" w:rsidRPr="00B50B16">
          <w:rPr>
            <w:rFonts w:cs="Arial"/>
            <w:noProof/>
            <w:webHidden/>
          </w:rPr>
        </w:r>
        <w:r w:rsidR="00043181" w:rsidRPr="00B50B16">
          <w:rPr>
            <w:rFonts w:cs="Arial"/>
            <w:noProof/>
            <w:webHidden/>
          </w:rPr>
          <w:fldChar w:fldCharType="separate"/>
        </w:r>
        <w:r w:rsidR="00043181" w:rsidRPr="00B50B16">
          <w:rPr>
            <w:rFonts w:cs="Arial"/>
            <w:noProof/>
            <w:webHidden/>
          </w:rPr>
          <w:t>17</w:t>
        </w:r>
        <w:r w:rsidR="00043181" w:rsidRPr="00B50B16">
          <w:rPr>
            <w:rFonts w:cs="Arial"/>
            <w:noProof/>
            <w:webHidden/>
          </w:rPr>
          <w:fldChar w:fldCharType="end"/>
        </w:r>
      </w:hyperlink>
    </w:p>
    <w:p w:rsidR="00043181" w:rsidRPr="00B50B16" w:rsidRDefault="007E6CD1">
      <w:pPr>
        <w:pStyle w:val="TOC1"/>
        <w:rPr>
          <w:rFonts w:eastAsiaTheme="minorEastAsia" w:cs="Arial"/>
          <w:noProof/>
          <w:sz w:val="22"/>
          <w:szCs w:val="22"/>
        </w:rPr>
      </w:pPr>
      <w:hyperlink w:anchor="_Toc399406986" w:history="1">
        <w:r w:rsidR="00043181" w:rsidRPr="00B50B16">
          <w:rPr>
            <w:rStyle w:val="Hyperlink"/>
            <w:rFonts w:cs="Arial"/>
            <w:i/>
            <w:noProof/>
          </w:rPr>
          <w:t>6.</w:t>
        </w:r>
        <w:r w:rsidR="00043181" w:rsidRPr="00B50B16">
          <w:rPr>
            <w:rFonts w:eastAsiaTheme="minorEastAsia" w:cs="Arial"/>
            <w:noProof/>
            <w:sz w:val="22"/>
            <w:szCs w:val="22"/>
          </w:rPr>
          <w:tab/>
        </w:r>
        <w:r w:rsidR="00043181" w:rsidRPr="00B50B16">
          <w:rPr>
            <w:rStyle w:val="Hyperlink"/>
            <w:rFonts w:cs="Arial"/>
            <w:i/>
            <w:noProof/>
          </w:rPr>
          <w:t>Revision History</w:t>
        </w:r>
        <w:r w:rsidR="00043181" w:rsidRPr="00B50B16">
          <w:rPr>
            <w:rFonts w:cs="Arial"/>
            <w:noProof/>
            <w:webHidden/>
          </w:rPr>
          <w:tab/>
        </w:r>
        <w:r w:rsidR="00043181" w:rsidRPr="00B50B16">
          <w:rPr>
            <w:rFonts w:cs="Arial"/>
            <w:noProof/>
            <w:webHidden/>
          </w:rPr>
          <w:fldChar w:fldCharType="begin"/>
        </w:r>
        <w:r w:rsidR="00043181" w:rsidRPr="00B50B16">
          <w:rPr>
            <w:rFonts w:cs="Arial"/>
            <w:noProof/>
            <w:webHidden/>
          </w:rPr>
          <w:instrText xml:space="preserve"> PAGEREF _Toc399406986 \h </w:instrText>
        </w:r>
        <w:r w:rsidR="00043181" w:rsidRPr="00B50B16">
          <w:rPr>
            <w:rFonts w:cs="Arial"/>
            <w:noProof/>
            <w:webHidden/>
          </w:rPr>
        </w:r>
        <w:r w:rsidR="00043181" w:rsidRPr="00B50B16">
          <w:rPr>
            <w:rFonts w:cs="Arial"/>
            <w:noProof/>
            <w:webHidden/>
          </w:rPr>
          <w:fldChar w:fldCharType="separate"/>
        </w:r>
        <w:r w:rsidR="00043181" w:rsidRPr="00B50B16">
          <w:rPr>
            <w:rFonts w:cs="Arial"/>
            <w:noProof/>
            <w:webHidden/>
          </w:rPr>
          <w:t>18</w:t>
        </w:r>
        <w:r w:rsidR="00043181" w:rsidRPr="00B50B16">
          <w:rPr>
            <w:rFonts w:cs="Arial"/>
            <w:noProof/>
            <w:webHidden/>
          </w:rPr>
          <w:fldChar w:fldCharType="end"/>
        </w:r>
      </w:hyperlink>
    </w:p>
    <w:p w:rsidR="00043181" w:rsidRPr="00B50B16" w:rsidRDefault="007E6CD1">
      <w:pPr>
        <w:pStyle w:val="TOC1"/>
        <w:rPr>
          <w:rFonts w:eastAsiaTheme="minorEastAsia" w:cs="Arial"/>
          <w:noProof/>
          <w:sz w:val="22"/>
          <w:szCs w:val="22"/>
        </w:rPr>
      </w:pPr>
      <w:hyperlink w:anchor="_Toc399406987" w:history="1">
        <w:r w:rsidR="00043181" w:rsidRPr="00B50B16">
          <w:rPr>
            <w:rStyle w:val="Hyperlink"/>
            <w:rFonts w:cs="Arial"/>
            <w:noProof/>
          </w:rPr>
          <w:t>7.</w:t>
        </w:r>
        <w:r w:rsidR="00043181" w:rsidRPr="00B50B16">
          <w:rPr>
            <w:rFonts w:eastAsiaTheme="minorEastAsia" w:cs="Arial"/>
            <w:noProof/>
            <w:sz w:val="22"/>
            <w:szCs w:val="22"/>
          </w:rPr>
          <w:tab/>
        </w:r>
        <w:r w:rsidR="00043181" w:rsidRPr="00B50B16">
          <w:rPr>
            <w:rStyle w:val="Hyperlink"/>
            <w:rFonts w:cs="Arial"/>
            <w:noProof/>
          </w:rPr>
          <w:t>Appendix A: Source Documentation</w:t>
        </w:r>
        <w:r w:rsidR="00043181" w:rsidRPr="00B50B16">
          <w:rPr>
            <w:rFonts w:cs="Arial"/>
            <w:noProof/>
            <w:webHidden/>
          </w:rPr>
          <w:tab/>
        </w:r>
        <w:r w:rsidR="00043181" w:rsidRPr="00B50B16">
          <w:rPr>
            <w:rFonts w:cs="Arial"/>
            <w:noProof/>
            <w:webHidden/>
          </w:rPr>
          <w:fldChar w:fldCharType="begin"/>
        </w:r>
        <w:r w:rsidR="00043181" w:rsidRPr="00B50B16">
          <w:rPr>
            <w:rFonts w:cs="Arial"/>
            <w:noProof/>
            <w:webHidden/>
          </w:rPr>
          <w:instrText xml:space="preserve"> PAGEREF _Toc399406987 \h </w:instrText>
        </w:r>
        <w:r w:rsidR="00043181" w:rsidRPr="00B50B16">
          <w:rPr>
            <w:rFonts w:cs="Arial"/>
            <w:noProof/>
            <w:webHidden/>
          </w:rPr>
        </w:r>
        <w:r w:rsidR="00043181" w:rsidRPr="00B50B16">
          <w:rPr>
            <w:rFonts w:cs="Arial"/>
            <w:noProof/>
            <w:webHidden/>
          </w:rPr>
          <w:fldChar w:fldCharType="separate"/>
        </w:r>
        <w:r w:rsidR="00043181" w:rsidRPr="00B50B16">
          <w:rPr>
            <w:rFonts w:cs="Arial"/>
            <w:noProof/>
            <w:webHidden/>
          </w:rPr>
          <w:t>18</w:t>
        </w:r>
        <w:r w:rsidR="00043181" w:rsidRPr="00B50B16">
          <w:rPr>
            <w:rFonts w:cs="Arial"/>
            <w:noProof/>
            <w:webHidden/>
          </w:rPr>
          <w:fldChar w:fldCharType="end"/>
        </w:r>
      </w:hyperlink>
    </w:p>
    <w:p w:rsidR="00043181" w:rsidRPr="00B50B16" w:rsidRDefault="007E6CD1">
      <w:pPr>
        <w:pStyle w:val="TOC2"/>
        <w:rPr>
          <w:rFonts w:eastAsiaTheme="minorEastAsia" w:cs="Arial"/>
          <w:noProof/>
          <w:sz w:val="22"/>
          <w:szCs w:val="22"/>
        </w:rPr>
      </w:pPr>
      <w:hyperlink w:anchor="_Toc399406988" w:history="1">
        <w:r w:rsidR="00043181" w:rsidRPr="00B50B16">
          <w:rPr>
            <w:rStyle w:val="Hyperlink"/>
            <w:rFonts w:cs="Arial"/>
            <w:noProof/>
          </w:rPr>
          <w:t>7.1</w:t>
        </w:r>
        <w:r w:rsidR="00043181" w:rsidRPr="00B50B16">
          <w:rPr>
            <w:rFonts w:eastAsiaTheme="minorEastAsia" w:cs="Arial"/>
            <w:noProof/>
            <w:sz w:val="22"/>
            <w:szCs w:val="22"/>
          </w:rPr>
          <w:tab/>
        </w:r>
        <w:r w:rsidR="00043181" w:rsidRPr="00B50B16">
          <w:rPr>
            <w:rStyle w:val="Hyperlink"/>
            <w:rFonts w:cs="Arial"/>
            <w:noProof/>
          </w:rPr>
          <w:t>Functional Requirements</w:t>
        </w:r>
        <w:r w:rsidR="00043181" w:rsidRPr="00B50B16">
          <w:rPr>
            <w:rFonts w:cs="Arial"/>
            <w:noProof/>
            <w:webHidden/>
          </w:rPr>
          <w:tab/>
        </w:r>
        <w:r w:rsidR="00043181" w:rsidRPr="00B50B16">
          <w:rPr>
            <w:rFonts w:cs="Arial"/>
            <w:noProof/>
            <w:webHidden/>
          </w:rPr>
          <w:fldChar w:fldCharType="begin"/>
        </w:r>
        <w:r w:rsidR="00043181" w:rsidRPr="00B50B16">
          <w:rPr>
            <w:rFonts w:cs="Arial"/>
            <w:noProof/>
            <w:webHidden/>
          </w:rPr>
          <w:instrText xml:space="preserve"> PAGEREF _Toc399406988 \h </w:instrText>
        </w:r>
        <w:r w:rsidR="00043181" w:rsidRPr="00B50B16">
          <w:rPr>
            <w:rFonts w:cs="Arial"/>
            <w:noProof/>
            <w:webHidden/>
          </w:rPr>
        </w:r>
        <w:r w:rsidR="00043181" w:rsidRPr="00B50B16">
          <w:rPr>
            <w:rFonts w:cs="Arial"/>
            <w:noProof/>
            <w:webHidden/>
          </w:rPr>
          <w:fldChar w:fldCharType="separate"/>
        </w:r>
        <w:r w:rsidR="00043181" w:rsidRPr="00B50B16">
          <w:rPr>
            <w:rFonts w:cs="Arial"/>
            <w:noProof/>
            <w:webHidden/>
          </w:rPr>
          <w:t>18</w:t>
        </w:r>
        <w:r w:rsidR="00043181" w:rsidRPr="00B50B16">
          <w:rPr>
            <w:rFonts w:cs="Arial"/>
            <w:noProof/>
            <w:webHidden/>
          </w:rPr>
          <w:fldChar w:fldCharType="end"/>
        </w:r>
      </w:hyperlink>
    </w:p>
    <w:p w:rsidR="00043181" w:rsidRPr="00B50B16" w:rsidRDefault="007E6CD1">
      <w:pPr>
        <w:pStyle w:val="TOC1"/>
        <w:rPr>
          <w:rFonts w:eastAsiaTheme="minorEastAsia" w:cs="Arial"/>
          <w:noProof/>
          <w:sz w:val="22"/>
          <w:szCs w:val="22"/>
        </w:rPr>
      </w:pPr>
      <w:hyperlink w:anchor="_Toc399406989" w:history="1">
        <w:r w:rsidR="00043181" w:rsidRPr="00B50B16">
          <w:rPr>
            <w:rStyle w:val="Hyperlink"/>
            <w:rFonts w:cs="Arial"/>
            <w:i/>
            <w:noProof/>
          </w:rPr>
          <w:t>8.</w:t>
        </w:r>
        <w:r w:rsidR="00043181" w:rsidRPr="00B50B16">
          <w:rPr>
            <w:rFonts w:eastAsiaTheme="minorEastAsia" w:cs="Arial"/>
            <w:noProof/>
            <w:sz w:val="22"/>
            <w:szCs w:val="22"/>
          </w:rPr>
          <w:tab/>
        </w:r>
        <w:r w:rsidR="00043181" w:rsidRPr="00B50B16">
          <w:rPr>
            <w:rStyle w:val="Hyperlink"/>
            <w:rFonts w:cs="Arial"/>
            <w:i/>
            <w:noProof/>
          </w:rPr>
          <w:t xml:space="preserve">Appendix </w:t>
        </w:r>
        <w:r w:rsidR="00043181" w:rsidRPr="00B50B16">
          <w:rPr>
            <w:rStyle w:val="Hyperlink"/>
            <w:rFonts w:cs="Arial"/>
            <w:noProof/>
          </w:rPr>
          <w:t>B</w:t>
        </w:r>
        <w:r w:rsidR="00043181" w:rsidRPr="00B50B16">
          <w:rPr>
            <w:rStyle w:val="Hyperlink"/>
            <w:rFonts w:cs="Arial"/>
            <w:i/>
            <w:noProof/>
          </w:rPr>
          <w:t>: Glossary</w:t>
        </w:r>
        <w:r w:rsidR="00043181" w:rsidRPr="00B50B16">
          <w:rPr>
            <w:rFonts w:cs="Arial"/>
            <w:noProof/>
            <w:webHidden/>
          </w:rPr>
          <w:tab/>
        </w:r>
        <w:r w:rsidR="00043181" w:rsidRPr="00B50B16">
          <w:rPr>
            <w:rFonts w:cs="Arial"/>
            <w:noProof/>
            <w:webHidden/>
          </w:rPr>
          <w:fldChar w:fldCharType="begin"/>
        </w:r>
        <w:r w:rsidR="00043181" w:rsidRPr="00B50B16">
          <w:rPr>
            <w:rFonts w:cs="Arial"/>
            <w:noProof/>
            <w:webHidden/>
          </w:rPr>
          <w:instrText xml:space="preserve"> PAGEREF _Toc399406989 \h </w:instrText>
        </w:r>
        <w:r w:rsidR="00043181" w:rsidRPr="00B50B16">
          <w:rPr>
            <w:rFonts w:cs="Arial"/>
            <w:noProof/>
            <w:webHidden/>
          </w:rPr>
        </w:r>
        <w:r w:rsidR="00043181" w:rsidRPr="00B50B16">
          <w:rPr>
            <w:rFonts w:cs="Arial"/>
            <w:noProof/>
            <w:webHidden/>
          </w:rPr>
          <w:fldChar w:fldCharType="separate"/>
        </w:r>
        <w:r w:rsidR="00043181" w:rsidRPr="00B50B16">
          <w:rPr>
            <w:rFonts w:cs="Arial"/>
            <w:noProof/>
            <w:webHidden/>
          </w:rPr>
          <w:t>18</w:t>
        </w:r>
        <w:r w:rsidR="00043181" w:rsidRPr="00B50B16">
          <w:rPr>
            <w:rFonts w:cs="Arial"/>
            <w:noProof/>
            <w:webHidden/>
          </w:rPr>
          <w:fldChar w:fldCharType="end"/>
        </w:r>
      </w:hyperlink>
    </w:p>
    <w:p w:rsidR="00F54203" w:rsidRPr="00B50B16" w:rsidRDefault="00F73A31" w:rsidP="00F54203">
      <w:pPr>
        <w:pStyle w:val="BodyText"/>
        <w:rPr>
          <w:rFonts w:cs="Arial"/>
        </w:rPr>
      </w:pPr>
      <w:r w:rsidRPr="00B50B16">
        <w:rPr>
          <w:rFonts w:cs="Arial"/>
          <w:b/>
          <w:sz w:val="24"/>
          <w:szCs w:val="24"/>
        </w:rPr>
        <w:fldChar w:fldCharType="end"/>
      </w:r>
    </w:p>
    <w:p w:rsidR="008163BF" w:rsidRPr="00B50B16" w:rsidRDefault="00B22A66" w:rsidP="003A372C">
      <w:pPr>
        <w:pStyle w:val="Heading1"/>
        <w:rPr>
          <w:i/>
        </w:rPr>
      </w:pPr>
      <w:r w:rsidRPr="00B50B16">
        <w:rPr>
          <w:i/>
        </w:rPr>
        <w:br w:type="page"/>
      </w:r>
      <w:bookmarkStart w:id="3" w:name="_Toc122934306"/>
      <w:bookmarkStart w:id="4" w:name="_Toc399406962"/>
      <w:r w:rsidR="003B6D48" w:rsidRPr="00B50B16">
        <w:rPr>
          <w:i/>
        </w:rPr>
        <w:lastRenderedPageBreak/>
        <w:t>Feature</w:t>
      </w:r>
      <w:r w:rsidR="009C1FFA" w:rsidRPr="00B50B16">
        <w:rPr>
          <w:i/>
        </w:rPr>
        <w:t xml:space="preserve"> </w:t>
      </w:r>
      <w:bookmarkEnd w:id="3"/>
      <w:r w:rsidR="00341299" w:rsidRPr="00B50B16">
        <w:rPr>
          <w:i/>
        </w:rPr>
        <w:t>Overview</w:t>
      </w:r>
      <w:bookmarkEnd w:id="4"/>
    </w:p>
    <w:p w:rsidR="008163BF" w:rsidRPr="00B50B16" w:rsidRDefault="003B6D48" w:rsidP="008163BF">
      <w:pPr>
        <w:pStyle w:val="Heading2"/>
      </w:pPr>
      <w:bookmarkStart w:id="5" w:name="_Toc110839329"/>
      <w:bookmarkStart w:id="6" w:name="_Toc122934307"/>
      <w:bookmarkStart w:id="7" w:name="_Toc399406963"/>
      <w:r w:rsidRPr="00B50B16">
        <w:t>Feature</w:t>
      </w:r>
      <w:r w:rsidR="00A5528D" w:rsidRPr="00B50B16">
        <w:t xml:space="preserve"> </w:t>
      </w:r>
      <w:r w:rsidR="008163BF" w:rsidRPr="00B50B16">
        <w:t>Description</w:t>
      </w:r>
      <w:bookmarkEnd w:id="5"/>
      <w:bookmarkEnd w:id="6"/>
      <w:bookmarkEnd w:id="7"/>
    </w:p>
    <w:p w:rsidR="002A4723" w:rsidRPr="00B50B16" w:rsidRDefault="002A4723" w:rsidP="002A4723">
      <w:pPr>
        <w:pStyle w:val="BodyText"/>
        <w:rPr>
          <w:rFonts w:cs="Arial"/>
        </w:rPr>
      </w:pPr>
      <w:r w:rsidRPr="00B50B16">
        <w:rPr>
          <w:rFonts w:cs="Arial"/>
        </w:rPr>
        <w:t xml:space="preserve">The Customer Feature Document describes the functionality of </w:t>
      </w:r>
      <w:r w:rsidR="00CE1595" w:rsidRPr="00B50B16">
        <w:rPr>
          <w:rFonts w:cs="Arial"/>
        </w:rPr>
        <w:t xml:space="preserve">searching for an existing customer by various search criteria and </w:t>
      </w:r>
      <w:r w:rsidRPr="00B50B16">
        <w:rPr>
          <w:rFonts w:cs="Arial"/>
        </w:rPr>
        <w:t xml:space="preserve">adding a </w:t>
      </w:r>
      <w:r w:rsidR="00CE1595" w:rsidRPr="00B50B16">
        <w:rPr>
          <w:rFonts w:cs="Arial"/>
        </w:rPr>
        <w:t xml:space="preserve">new </w:t>
      </w:r>
      <w:r w:rsidRPr="00B50B16">
        <w:rPr>
          <w:rFonts w:cs="Arial"/>
        </w:rPr>
        <w:t>customer to a basket or item</w:t>
      </w:r>
      <w:r w:rsidR="00CE1595" w:rsidRPr="00B50B16">
        <w:rPr>
          <w:rFonts w:cs="Arial"/>
        </w:rPr>
        <w:t xml:space="preserve"> in a transaction</w:t>
      </w:r>
      <w:r w:rsidRPr="00B50B16">
        <w:rPr>
          <w:rFonts w:cs="Arial"/>
        </w:rPr>
        <w:t>.</w:t>
      </w:r>
      <w:r w:rsidR="00CE1595" w:rsidRPr="00B50B16">
        <w:rPr>
          <w:rFonts w:cs="Arial"/>
        </w:rPr>
        <w:t xml:space="preserve">  This functionality helps to build customer loyalty, give customers incentive to return and minimize transaction time.</w:t>
      </w:r>
    </w:p>
    <w:p w:rsidR="00F523F6" w:rsidRPr="00B50B16" w:rsidRDefault="0063125C" w:rsidP="00341299">
      <w:pPr>
        <w:pStyle w:val="Heading2"/>
      </w:pPr>
      <w:bookmarkStart w:id="8" w:name="_Ref323133824"/>
      <w:bookmarkStart w:id="9" w:name="_Toc399406964"/>
      <w:r w:rsidRPr="00B50B16">
        <w:t>Assumptions</w:t>
      </w:r>
      <w:bookmarkEnd w:id="8"/>
      <w:bookmarkEnd w:id="9"/>
    </w:p>
    <w:p w:rsidR="002A4723" w:rsidRPr="00B50B16" w:rsidRDefault="002A4723" w:rsidP="002A4723">
      <w:pPr>
        <w:pStyle w:val="BodyText"/>
        <w:numPr>
          <w:ilvl w:val="0"/>
          <w:numId w:val="18"/>
        </w:numPr>
        <w:rPr>
          <w:rFonts w:cs="Arial"/>
        </w:rPr>
      </w:pPr>
      <w:r w:rsidRPr="00B50B16">
        <w:rPr>
          <w:rFonts w:cs="Arial"/>
        </w:rPr>
        <w:t>The system only retrieves active customers (</w:t>
      </w:r>
      <w:r w:rsidR="00CE1595" w:rsidRPr="00B50B16">
        <w:rPr>
          <w:rFonts w:cs="Arial"/>
        </w:rPr>
        <w:t>e.g</w:t>
      </w:r>
      <w:r w:rsidRPr="00B50B16">
        <w:rPr>
          <w:rFonts w:cs="Arial"/>
        </w:rPr>
        <w:t xml:space="preserve">. customers that </w:t>
      </w:r>
      <w:r w:rsidR="006D3C72" w:rsidRPr="00B50B16">
        <w:rPr>
          <w:rFonts w:cs="Arial"/>
        </w:rPr>
        <w:t>can be displayed</w:t>
      </w:r>
      <w:r w:rsidRPr="00B50B16">
        <w:rPr>
          <w:rFonts w:cs="Arial"/>
        </w:rPr>
        <w:t>).</w:t>
      </w:r>
    </w:p>
    <w:p w:rsidR="002A338B" w:rsidRPr="00B50B16" w:rsidRDefault="002A338B" w:rsidP="00936FF8">
      <w:pPr>
        <w:pStyle w:val="BodyText"/>
        <w:numPr>
          <w:ilvl w:val="0"/>
          <w:numId w:val="18"/>
        </w:numPr>
        <w:rPr>
          <w:rFonts w:cs="Arial"/>
        </w:rPr>
      </w:pPr>
      <w:r w:rsidRPr="00B50B16">
        <w:rPr>
          <w:rFonts w:cs="Arial"/>
        </w:rPr>
        <w:t>All text displayed by the system is configurable by b</w:t>
      </w:r>
      <w:r w:rsidR="002A4723" w:rsidRPr="00B50B16">
        <w:rPr>
          <w:rFonts w:cs="Arial"/>
        </w:rPr>
        <w:t xml:space="preserve">rand to support multi-language. </w:t>
      </w:r>
      <w:r w:rsidRPr="00B50B16">
        <w:rPr>
          <w:rFonts w:cs="Arial"/>
        </w:rPr>
        <w:t xml:space="preserve"> Text is defined from an external source</w:t>
      </w:r>
      <w:r w:rsidR="002A4723" w:rsidRPr="00B50B16">
        <w:rPr>
          <w:rFonts w:cs="Arial"/>
        </w:rPr>
        <w:t xml:space="preserve"> or defined within the system.</w:t>
      </w:r>
    </w:p>
    <w:p w:rsidR="00846F3F" w:rsidRPr="00B50B16" w:rsidRDefault="00846F3F" w:rsidP="003B6D48">
      <w:pPr>
        <w:pStyle w:val="BodyText"/>
        <w:numPr>
          <w:ilvl w:val="0"/>
          <w:numId w:val="18"/>
        </w:numPr>
        <w:rPr>
          <w:rFonts w:cs="Arial"/>
        </w:rPr>
      </w:pPr>
      <w:r w:rsidRPr="00B50B16">
        <w:rPr>
          <w:rFonts w:cs="Arial"/>
        </w:rPr>
        <w:t>When multiple customers are applied during a transaction, the customer information will persist and may be re-applied for subsequent items.</w:t>
      </w:r>
    </w:p>
    <w:p w:rsidR="00320DD3" w:rsidRPr="00B50B16" w:rsidRDefault="00320DD3" w:rsidP="00341299">
      <w:pPr>
        <w:pStyle w:val="Heading2"/>
      </w:pPr>
      <w:bookmarkStart w:id="10" w:name="_Parameters"/>
      <w:bookmarkStart w:id="11" w:name="_Ref323133858"/>
      <w:bookmarkStart w:id="12" w:name="_Ref323627561"/>
      <w:bookmarkStart w:id="13" w:name="_Toc399406965"/>
      <w:bookmarkEnd w:id="10"/>
      <w:r w:rsidRPr="00B50B16">
        <w:t>Parameters</w:t>
      </w:r>
      <w:r w:rsidR="00027F72" w:rsidRPr="00B50B16">
        <w:t xml:space="preserve"> and System Settings</w:t>
      </w:r>
      <w:bookmarkEnd w:id="11"/>
      <w:bookmarkEnd w:id="12"/>
      <w:bookmarkEnd w:id="13"/>
    </w:p>
    <w:tbl>
      <w:tblPr>
        <w:tblW w:w="4900" w:type="pct"/>
        <w:tblInd w:w="144"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left w:w="115" w:type="dxa"/>
          <w:right w:w="115" w:type="dxa"/>
        </w:tblCellMar>
        <w:tblLook w:val="04A0" w:firstRow="1" w:lastRow="0" w:firstColumn="1" w:lastColumn="0" w:noHBand="0" w:noVBand="1"/>
      </w:tblPr>
      <w:tblGrid>
        <w:gridCol w:w="2732"/>
        <w:gridCol w:w="5352"/>
        <w:gridCol w:w="2480"/>
      </w:tblGrid>
      <w:tr w:rsidR="00731DE3" w:rsidRPr="00B50B16" w:rsidTr="00731DE3">
        <w:trPr>
          <w:cantSplit/>
        </w:trPr>
        <w:tc>
          <w:tcPr>
            <w:tcW w:w="1293" w:type="pct"/>
            <w:tcBorders>
              <w:top w:val="single" w:sz="8" w:space="0" w:color="4F81BD"/>
              <w:left w:val="single" w:sz="8" w:space="0" w:color="4F81BD"/>
              <w:bottom w:val="single" w:sz="18" w:space="0" w:color="4F81BD"/>
              <w:right w:val="single" w:sz="8" w:space="0" w:color="4F81BD"/>
            </w:tcBorders>
          </w:tcPr>
          <w:p w:rsidR="00731DE3" w:rsidRPr="00B50B16" w:rsidRDefault="00731DE3" w:rsidP="00721745">
            <w:pPr>
              <w:rPr>
                <w:rFonts w:ascii="Arial" w:hAnsi="Arial" w:cs="Arial"/>
                <w:b/>
                <w:sz w:val="22"/>
                <w:szCs w:val="22"/>
              </w:rPr>
            </w:pPr>
            <w:r w:rsidRPr="00B50B16">
              <w:rPr>
                <w:rFonts w:ascii="Arial" w:hAnsi="Arial" w:cs="Arial"/>
                <w:b/>
                <w:sz w:val="22"/>
                <w:szCs w:val="22"/>
              </w:rPr>
              <w:t>Parameter Mnemonic</w:t>
            </w:r>
          </w:p>
        </w:tc>
        <w:tc>
          <w:tcPr>
            <w:tcW w:w="2533" w:type="pct"/>
            <w:tcBorders>
              <w:top w:val="single" w:sz="8" w:space="0" w:color="4F81BD"/>
              <w:left w:val="single" w:sz="8" w:space="0" w:color="4F81BD"/>
              <w:bottom w:val="single" w:sz="18" w:space="0" w:color="4F81BD"/>
              <w:right w:val="single" w:sz="8" w:space="0" w:color="4F81BD"/>
            </w:tcBorders>
          </w:tcPr>
          <w:p w:rsidR="00731DE3" w:rsidRPr="00B50B16" w:rsidRDefault="00731DE3" w:rsidP="00721745">
            <w:pPr>
              <w:rPr>
                <w:rFonts w:ascii="Arial" w:hAnsi="Arial" w:cs="Arial"/>
                <w:b/>
                <w:vanish/>
                <w:sz w:val="22"/>
                <w:szCs w:val="22"/>
              </w:rPr>
            </w:pPr>
            <w:r w:rsidRPr="00B50B16">
              <w:rPr>
                <w:rFonts w:ascii="Arial" w:hAnsi="Arial" w:cs="Arial"/>
                <w:b/>
                <w:sz w:val="22"/>
                <w:szCs w:val="22"/>
              </w:rPr>
              <w:t>Description</w:t>
            </w:r>
          </w:p>
        </w:tc>
        <w:tc>
          <w:tcPr>
            <w:tcW w:w="1174" w:type="pct"/>
            <w:tcBorders>
              <w:top w:val="single" w:sz="8" w:space="0" w:color="4F81BD"/>
              <w:left w:val="single" w:sz="8" w:space="0" w:color="4F81BD"/>
              <w:bottom w:val="single" w:sz="18" w:space="0" w:color="4F81BD"/>
              <w:right w:val="single" w:sz="8" w:space="0" w:color="4F81BD"/>
            </w:tcBorders>
          </w:tcPr>
          <w:p w:rsidR="00731DE3" w:rsidRPr="00B50B16" w:rsidRDefault="00731DE3" w:rsidP="00721745">
            <w:pPr>
              <w:rPr>
                <w:rFonts w:ascii="Arial" w:hAnsi="Arial" w:cs="Arial"/>
                <w:b/>
                <w:sz w:val="22"/>
                <w:szCs w:val="22"/>
              </w:rPr>
            </w:pPr>
            <w:r w:rsidRPr="00B50B16">
              <w:rPr>
                <w:rFonts w:ascii="Arial" w:hAnsi="Arial" w:cs="Arial"/>
                <w:b/>
                <w:sz w:val="22"/>
                <w:szCs w:val="22"/>
              </w:rPr>
              <w:t>Valid Values</w:t>
            </w:r>
          </w:p>
        </w:tc>
      </w:tr>
      <w:tr w:rsidR="002A4723" w:rsidRPr="00B50B16" w:rsidTr="0084636B">
        <w:trPr>
          <w:cantSplit/>
        </w:trPr>
        <w:tc>
          <w:tcPr>
            <w:tcW w:w="1293" w:type="pct"/>
            <w:tcBorders>
              <w:top w:val="single" w:sz="18" w:space="0" w:color="4F81BD"/>
              <w:left w:val="single" w:sz="8" w:space="0" w:color="4F81BD"/>
              <w:bottom w:val="single" w:sz="8" w:space="0" w:color="4F81BD"/>
              <w:right w:val="single" w:sz="8" w:space="0" w:color="4F81BD"/>
            </w:tcBorders>
            <w:shd w:val="clear" w:color="auto" w:fill="D3DFEE"/>
          </w:tcPr>
          <w:p w:rsidR="002A4723" w:rsidRPr="00B50B16" w:rsidRDefault="002A4723" w:rsidP="00411237">
            <w:pPr>
              <w:keepLines/>
              <w:rPr>
                <w:rFonts w:ascii="Arial" w:hAnsi="Arial" w:cs="Arial"/>
                <w:bCs/>
                <w:sz w:val="20"/>
                <w:szCs w:val="20"/>
              </w:rPr>
            </w:pPr>
            <w:r w:rsidRPr="00B50B16">
              <w:rPr>
                <w:rFonts w:ascii="Arial" w:hAnsi="Arial" w:cs="Arial"/>
                <w:bCs/>
                <w:sz w:val="20"/>
                <w:szCs w:val="20"/>
              </w:rPr>
              <w:t>Customer Lookup Timeout</w:t>
            </w:r>
          </w:p>
        </w:tc>
        <w:tc>
          <w:tcPr>
            <w:tcW w:w="2533" w:type="pct"/>
            <w:tcBorders>
              <w:top w:val="single" w:sz="18" w:space="0" w:color="4F81BD"/>
              <w:left w:val="single" w:sz="8" w:space="0" w:color="4F81BD"/>
              <w:bottom w:val="single" w:sz="8" w:space="0" w:color="4F81BD"/>
              <w:right w:val="single" w:sz="8" w:space="0" w:color="4F81BD"/>
            </w:tcBorders>
            <w:shd w:val="clear" w:color="auto" w:fill="D3DFEE"/>
          </w:tcPr>
          <w:p w:rsidR="002A4723" w:rsidRPr="00B50B16" w:rsidRDefault="002A4723" w:rsidP="00411237">
            <w:pPr>
              <w:keepLines/>
              <w:rPr>
                <w:rFonts w:ascii="Arial" w:hAnsi="Arial" w:cs="Arial"/>
                <w:sz w:val="20"/>
                <w:szCs w:val="20"/>
              </w:rPr>
            </w:pPr>
            <w:r w:rsidRPr="00B50B16">
              <w:rPr>
                <w:rFonts w:ascii="Arial" w:hAnsi="Arial" w:cs="Arial"/>
                <w:sz w:val="20"/>
                <w:szCs w:val="20"/>
              </w:rPr>
              <w:t>Determines the timeout threshold in seconds that is used when the system attempts to contact the Third Party Customer Lookup Service before returning an offline response.</w:t>
            </w:r>
          </w:p>
        </w:tc>
        <w:tc>
          <w:tcPr>
            <w:tcW w:w="1174" w:type="pct"/>
            <w:tcBorders>
              <w:top w:val="single" w:sz="8" w:space="0" w:color="4F81BD"/>
              <w:left w:val="single" w:sz="8" w:space="0" w:color="4F81BD"/>
              <w:bottom w:val="single" w:sz="8" w:space="0" w:color="4F81BD"/>
              <w:right w:val="single" w:sz="8" w:space="0" w:color="4F81BD"/>
            </w:tcBorders>
            <w:shd w:val="clear" w:color="auto" w:fill="D3DFEE"/>
          </w:tcPr>
          <w:p w:rsidR="002A4723" w:rsidRPr="00B50B16" w:rsidRDefault="002A4723" w:rsidP="00411237">
            <w:pPr>
              <w:keepLines/>
              <w:rPr>
                <w:rFonts w:ascii="Arial" w:hAnsi="Arial" w:cs="Arial"/>
                <w:sz w:val="20"/>
                <w:szCs w:val="20"/>
              </w:rPr>
            </w:pPr>
            <w:r w:rsidRPr="00B50B16">
              <w:rPr>
                <w:rFonts w:ascii="Arial" w:hAnsi="Arial" w:cs="Arial"/>
                <w:sz w:val="20"/>
                <w:szCs w:val="20"/>
              </w:rPr>
              <w:t>1-15</w:t>
            </w:r>
          </w:p>
        </w:tc>
      </w:tr>
      <w:tr w:rsidR="002A4723" w:rsidRPr="00B50B16" w:rsidTr="0084636B">
        <w:trPr>
          <w:cantSplit/>
        </w:trPr>
        <w:tc>
          <w:tcPr>
            <w:tcW w:w="1293" w:type="pct"/>
            <w:tcBorders>
              <w:top w:val="single" w:sz="8" w:space="0" w:color="4F81BD"/>
              <w:left w:val="single" w:sz="8" w:space="0" w:color="4F81BD"/>
              <w:bottom w:val="single" w:sz="8" w:space="0" w:color="4F81BD"/>
              <w:right w:val="single" w:sz="8" w:space="0" w:color="4F81BD"/>
            </w:tcBorders>
            <w:shd w:val="clear" w:color="auto" w:fill="D3DFEE"/>
          </w:tcPr>
          <w:p w:rsidR="002A4723" w:rsidRPr="00B50B16" w:rsidRDefault="002A4723" w:rsidP="008269DD">
            <w:pPr>
              <w:keepLines/>
              <w:rPr>
                <w:rFonts w:ascii="Arial" w:hAnsi="Arial" w:cs="Arial"/>
                <w:bCs/>
                <w:sz w:val="20"/>
                <w:szCs w:val="20"/>
              </w:rPr>
            </w:pPr>
            <w:r w:rsidRPr="00B50B16">
              <w:rPr>
                <w:rFonts w:ascii="Arial" w:hAnsi="Arial" w:cs="Arial"/>
                <w:bCs/>
                <w:sz w:val="20"/>
                <w:szCs w:val="20"/>
              </w:rPr>
              <w:t xml:space="preserve">Maximum Number of </w:t>
            </w:r>
            <w:r w:rsidR="00AA416D" w:rsidRPr="00B50B16">
              <w:rPr>
                <w:rFonts w:ascii="Arial" w:hAnsi="Arial" w:cs="Arial"/>
                <w:bCs/>
                <w:sz w:val="20"/>
                <w:szCs w:val="20"/>
              </w:rPr>
              <w:t xml:space="preserve">Customer </w:t>
            </w:r>
            <w:r w:rsidRPr="00B50B16">
              <w:rPr>
                <w:rFonts w:ascii="Arial" w:hAnsi="Arial" w:cs="Arial"/>
                <w:bCs/>
                <w:sz w:val="20"/>
                <w:szCs w:val="20"/>
              </w:rPr>
              <w:t>Search Result</w:t>
            </w:r>
            <w:r w:rsidR="008269DD" w:rsidRPr="00B50B16">
              <w:rPr>
                <w:rFonts w:ascii="Arial" w:hAnsi="Arial" w:cs="Arial"/>
                <w:bCs/>
                <w:sz w:val="20"/>
                <w:szCs w:val="20"/>
              </w:rPr>
              <w:t xml:space="preserve"> Rows</w:t>
            </w:r>
            <w:r w:rsidR="00CB7A20" w:rsidRPr="00B50B16">
              <w:rPr>
                <w:rFonts w:ascii="Arial" w:hAnsi="Arial" w:cs="Arial"/>
                <w:bCs/>
                <w:sz w:val="20"/>
                <w:szCs w:val="20"/>
              </w:rPr>
              <w:t xml:space="preserve"> </w:t>
            </w:r>
            <w:r w:rsidR="008269DD" w:rsidRPr="00B50B16">
              <w:rPr>
                <w:rFonts w:ascii="Arial" w:hAnsi="Arial" w:cs="Arial"/>
                <w:bCs/>
                <w:sz w:val="20"/>
                <w:szCs w:val="20"/>
              </w:rPr>
              <w:t>P</w:t>
            </w:r>
            <w:r w:rsidR="00CB7A20" w:rsidRPr="00B50B16">
              <w:rPr>
                <w:rFonts w:ascii="Arial" w:hAnsi="Arial" w:cs="Arial"/>
                <w:bCs/>
                <w:sz w:val="20"/>
                <w:szCs w:val="20"/>
              </w:rPr>
              <w:t>er Page</w:t>
            </w:r>
          </w:p>
        </w:tc>
        <w:tc>
          <w:tcPr>
            <w:tcW w:w="2533" w:type="pct"/>
            <w:tcBorders>
              <w:top w:val="single" w:sz="8" w:space="0" w:color="4F81BD"/>
              <w:left w:val="single" w:sz="8" w:space="0" w:color="4F81BD"/>
              <w:bottom w:val="single" w:sz="8" w:space="0" w:color="4F81BD"/>
              <w:right w:val="single" w:sz="8" w:space="0" w:color="4F81BD"/>
            </w:tcBorders>
            <w:shd w:val="clear" w:color="auto" w:fill="D3DFEE"/>
          </w:tcPr>
          <w:p w:rsidR="002A4723" w:rsidRPr="00B50B16" w:rsidRDefault="00CB7A20" w:rsidP="008269DD">
            <w:pPr>
              <w:keepLines/>
              <w:rPr>
                <w:rFonts w:ascii="Arial" w:hAnsi="Arial" w:cs="Arial"/>
                <w:sz w:val="20"/>
                <w:szCs w:val="20"/>
              </w:rPr>
            </w:pPr>
            <w:r w:rsidRPr="00B50B16">
              <w:rPr>
                <w:rFonts w:ascii="Arial" w:hAnsi="Arial" w:cs="Arial"/>
                <w:sz w:val="20"/>
                <w:szCs w:val="20"/>
              </w:rPr>
              <w:t xml:space="preserve">Determines maximum number of </w:t>
            </w:r>
            <w:r w:rsidR="00AA416D" w:rsidRPr="00B50B16">
              <w:rPr>
                <w:rFonts w:ascii="Arial" w:hAnsi="Arial" w:cs="Arial"/>
                <w:sz w:val="20"/>
                <w:szCs w:val="20"/>
              </w:rPr>
              <w:t xml:space="preserve">customer </w:t>
            </w:r>
            <w:r w:rsidRPr="00B50B16">
              <w:rPr>
                <w:rFonts w:ascii="Arial" w:hAnsi="Arial" w:cs="Arial"/>
                <w:sz w:val="20"/>
                <w:szCs w:val="20"/>
              </w:rPr>
              <w:t>search result</w:t>
            </w:r>
            <w:r w:rsidR="008269DD" w:rsidRPr="00B50B16">
              <w:rPr>
                <w:rFonts w:ascii="Arial" w:hAnsi="Arial" w:cs="Arial"/>
                <w:sz w:val="20"/>
                <w:szCs w:val="20"/>
              </w:rPr>
              <w:t xml:space="preserve"> rows</w:t>
            </w:r>
            <w:r w:rsidRPr="00B50B16">
              <w:rPr>
                <w:rFonts w:ascii="Arial" w:hAnsi="Arial" w:cs="Arial"/>
                <w:sz w:val="20"/>
                <w:szCs w:val="20"/>
              </w:rPr>
              <w:t xml:space="preserve"> displayed per page.</w:t>
            </w:r>
          </w:p>
        </w:tc>
        <w:tc>
          <w:tcPr>
            <w:tcW w:w="1174" w:type="pct"/>
            <w:tcBorders>
              <w:top w:val="single" w:sz="8" w:space="0" w:color="4F81BD"/>
              <w:left w:val="single" w:sz="8" w:space="0" w:color="4F81BD"/>
              <w:bottom w:val="single" w:sz="8" w:space="0" w:color="4F81BD"/>
              <w:right w:val="single" w:sz="8" w:space="0" w:color="4F81BD"/>
            </w:tcBorders>
            <w:shd w:val="clear" w:color="auto" w:fill="D3DFEE"/>
          </w:tcPr>
          <w:p w:rsidR="002A4723" w:rsidRPr="00B50B16" w:rsidRDefault="002A4723" w:rsidP="00411237">
            <w:pPr>
              <w:keepLines/>
              <w:rPr>
                <w:rFonts w:ascii="Arial" w:hAnsi="Arial" w:cs="Arial"/>
                <w:sz w:val="20"/>
                <w:szCs w:val="20"/>
              </w:rPr>
            </w:pPr>
          </w:p>
        </w:tc>
      </w:tr>
      <w:tr w:rsidR="00CB7A20" w:rsidRPr="00B50B16" w:rsidTr="0084636B">
        <w:trPr>
          <w:cantSplit/>
        </w:trPr>
        <w:tc>
          <w:tcPr>
            <w:tcW w:w="1293" w:type="pct"/>
            <w:tcBorders>
              <w:top w:val="single" w:sz="8" w:space="0" w:color="4F81BD"/>
              <w:left w:val="single" w:sz="8" w:space="0" w:color="4F81BD"/>
              <w:bottom w:val="single" w:sz="8" w:space="0" w:color="4F81BD"/>
              <w:right w:val="single" w:sz="8" w:space="0" w:color="4F81BD"/>
            </w:tcBorders>
            <w:shd w:val="clear" w:color="auto" w:fill="D3DFEE"/>
          </w:tcPr>
          <w:p w:rsidR="00CB7A20" w:rsidRPr="00B50B16" w:rsidRDefault="00CB7A20" w:rsidP="00CB7A20">
            <w:pPr>
              <w:keepLines/>
              <w:rPr>
                <w:rFonts w:ascii="Arial" w:hAnsi="Arial" w:cs="Arial"/>
                <w:bCs/>
                <w:sz w:val="20"/>
                <w:szCs w:val="20"/>
              </w:rPr>
            </w:pPr>
            <w:r w:rsidRPr="00B50B16">
              <w:rPr>
                <w:rFonts w:ascii="Arial" w:hAnsi="Arial" w:cs="Arial"/>
                <w:bCs/>
                <w:sz w:val="20"/>
                <w:szCs w:val="20"/>
              </w:rPr>
              <w:t xml:space="preserve">Maximum Number of </w:t>
            </w:r>
            <w:r w:rsidR="00AA416D" w:rsidRPr="00B50B16">
              <w:rPr>
                <w:rFonts w:ascii="Arial" w:hAnsi="Arial" w:cs="Arial"/>
                <w:bCs/>
                <w:sz w:val="20"/>
                <w:szCs w:val="20"/>
              </w:rPr>
              <w:t xml:space="preserve">Customer </w:t>
            </w:r>
            <w:r w:rsidRPr="00B50B16">
              <w:rPr>
                <w:rFonts w:ascii="Arial" w:hAnsi="Arial" w:cs="Arial"/>
                <w:bCs/>
                <w:sz w:val="20"/>
                <w:szCs w:val="20"/>
              </w:rPr>
              <w:t>Search Result Pages</w:t>
            </w:r>
          </w:p>
        </w:tc>
        <w:tc>
          <w:tcPr>
            <w:tcW w:w="2533" w:type="pct"/>
            <w:tcBorders>
              <w:top w:val="single" w:sz="8" w:space="0" w:color="4F81BD"/>
              <w:left w:val="single" w:sz="8" w:space="0" w:color="4F81BD"/>
              <w:bottom w:val="single" w:sz="8" w:space="0" w:color="4F81BD"/>
              <w:right w:val="single" w:sz="8" w:space="0" w:color="4F81BD"/>
            </w:tcBorders>
            <w:shd w:val="clear" w:color="auto" w:fill="D3DFEE"/>
          </w:tcPr>
          <w:p w:rsidR="00CB7A20" w:rsidRPr="00B50B16" w:rsidRDefault="00CB7A20" w:rsidP="00F83256">
            <w:pPr>
              <w:keepLines/>
              <w:rPr>
                <w:rFonts w:ascii="Arial" w:hAnsi="Arial" w:cs="Arial"/>
                <w:sz w:val="20"/>
                <w:szCs w:val="20"/>
              </w:rPr>
            </w:pPr>
            <w:r w:rsidRPr="00B50B16">
              <w:rPr>
                <w:rFonts w:ascii="Arial" w:hAnsi="Arial" w:cs="Arial"/>
                <w:sz w:val="20"/>
                <w:szCs w:val="20"/>
              </w:rPr>
              <w:t xml:space="preserve">Determines maximum number of </w:t>
            </w:r>
            <w:r w:rsidR="00AA416D" w:rsidRPr="00B50B16">
              <w:rPr>
                <w:rFonts w:ascii="Arial" w:hAnsi="Arial" w:cs="Arial"/>
                <w:sz w:val="20"/>
                <w:szCs w:val="20"/>
              </w:rPr>
              <w:t xml:space="preserve">customer </w:t>
            </w:r>
            <w:r w:rsidRPr="00B50B16">
              <w:rPr>
                <w:rFonts w:ascii="Arial" w:hAnsi="Arial" w:cs="Arial"/>
                <w:sz w:val="20"/>
                <w:szCs w:val="20"/>
              </w:rPr>
              <w:t>search result pages displayed.</w:t>
            </w:r>
          </w:p>
        </w:tc>
        <w:tc>
          <w:tcPr>
            <w:tcW w:w="1174" w:type="pct"/>
            <w:tcBorders>
              <w:top w:val="single" w:sz="8" w:space="0" w:color="4F81BD"/>
              <w:left w:val="single" w:sz="8" w:space="0" w:color="4F81BD"/>
              <w:bottom w:val="single" w:sz="8" w:space="0" w:color="4F81BD"/>
              <w:right w:val="single" w:sz="8" w:space="0" w:color="4F81BD"/>
            </w:tcBorders>
            <w:shd w:val="clear" w:color="auto" w:fill="D3DFEE"/>
          </w:tcPr>
          <w:p w:rsidR="00CB7A20" w:rsidRPr="00B50B16" w:rsidRDefault="00CB7A20" w:rsidP="00411237">
            <w:pPr>
              <w:keepLines/>
              <w:rPr>
                <w:rFonts w:ascii="Arial" w:hAnsi="Arial" w:cs="Arial"/>
                <w:sz w:val="20"/>
                <w:szCs w:val="20"/>
              </w:rPr>
            </w:pPr>
          </w:p>
        </w:tc>
      </w:tr>
    </w:tbl>
    <w:p w:rsidR="00D8448E" w:rsidRPr="00B50B16" w:rsidRDefault="00D8448E" w:rsidP="00D8448E">
      <w:pPr>
        <w:pStyle w:val="Heading2"/>
      </w:pPr>
      <w:bookmarkStart w:id="14" w:name="_Toc318210821"/>
      <w:bookmarkStart w:id="15" w:name="_Toc399406966"/>
      <w:bookmarkStart w:id="16" w:name="_Toc290020120"/>
      <w:bookmarkStart w:id="17" w:name="_Toc71960215"/>
      <w:r w:rsidRPr="00B50B16">
        <w:t>Interfaces</w:t>
      </w:r>
      <w:bookmarkEnd w:id="14"/>
      <w:bookmarkEnd w:id="15"/>
    </w:p>
    <w:tbl>
      <w:tblPr>
        <w:tblW w:w="4900" w:type="pct"/>
        <w:tblInd w:w="144"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left w:w="115" w:type="dxa"/>
          <w:right w:w="115" w:type="dxa"/>
        </w:tblCellMar>
        <w:tblLook w:val="04A0" w:firstRow="1" w:lastRow="0" w:firstColumn="1" w:lastColumn="0" w:noHBand="0" w:noVBand="1"/>
      </w:tblPr>
      <w:tblGrid>
        <w:gridCol w:w="5282"/>
        <w:gridCol w:w="5282"/>
      </w:tblGrid>
      <w:tr w:rsidR="00D8448E" w:rsidRPr="00B50B16" w:rsidTr="00411237">
        <w:trPr>
          <w:cantSplit/>
        </w:trPr>
        <w:tc>
          <w:tcPr>
            <w:tcW w:w="2500" w:type="pct"/>
            <w:tcBorders>
              <w:top w:val="single" w:sz="8" w:space="0" w:color="4F81BD"/>
              <w:left w:val="single" w:sz="8" w:space="0" w:color="4F81BD"/>
              <w:bottom w:val="single" w:sz="18" w:space="0" w:color="4F81BD"/>
              <w:right w:val="single" w:sz="8" w:space="0" w:color="4F81BD"/>
            </w:tcBorders>
          </w:tcPr>
          <w:p w:rsidR="00D8448E" w:rsidRPr="00B50B16" w:rsidRDefault="00D8448E" w:rsidP="00411237">
            <w:pPr>
              <w:rPr>
                <w:rFonts w:ascii="Arial" w:hAnsi="Arial" w:cs="Arial"/>
                <w:b/>
                <w:sz w:val="22"/>
                <w:szCs w:val="22"/>
              </w:rPr>
            </w:pPr>
            <w:r w:rsidRPr="00B50B16">
              <w:rPr>
                <w:rFonts w:ascii="Arial" w:hAnsi="Arial" w:cs="Arial"/>
                <w:b/>
                <w:sz w:val="22"/>
                <w:szCs w:val="22"/>
              </w:rPr>
              <w:t>Interface</w:t>
            </w:r>
          </w:p>
        </w:tc>
        <w:tc>
          <w:tcPr>
            <w:tcW w:w="2500" w:type="pct"/>
            <w:tcBorders>
              <w:top w:val="single" w:sz="8" w:space="0" w:color="4F81BD"/>
              <w:left w:val="single" w:sz="8" w:space="0" w:color="4F81BD"/>
              <w:bottom w:val="single" w:sz="18" w:space="0" w:color="4F81BD"/>
              <w:right w:val="single" w:sz="8" w:space="0" w:color="4F81BD"/>
            </w:tcBorders>
          </w:tcPr>
          <w:p w:rsidR="00D8448E" w:rsidRPr="00B50B16" w:rsidRDefault="00D8448E" w:rsidP="00411237">
            <w:pPr>
              <w:rPr>
                <w:rFonts w:ascii="Arial" w:hAnsi="Arial" w:cs="Arial"/>
                <w:b/>
                <w:vanish/>
                <w:sz w:val="22"/>
                <w:szCs w:val="22"/>
              </w:rPr>
            </w:pPr>
            <w:r w:rsidRPr="00B50B16">
              <w:rPr>
                <w:rFonts w:ascii="Arial" w:hAnsi="Arial" w:cs="Arial"/>
                <w:b/>
                <w:sz w:val="22"/>
                <w:szCs w:val="22"/>
              </w:rPr>
              <w:t>Description</w:t>
            </w:r>
          </w:p>
        </w:tc>
      </w:tr>
      <w:tr w:rsidR="002A4723" w:rsidRPr="00B50B16" w:rsidTr="00411237">
        <w:trPr>
          <w:cantSplit/>
        </w:trPr>
        <w:tc>
          <w:tcPr>
            <w:tcW w:w="2500" w:type="pct"/>
            <w:tcBorders>
              <w:top w:val="single" w:sz="18" w:space="0" w:color="4F81BD"/>
              <w:left w:val="single" w:sz="8" w:space="0" w:color="4F81BD"/>
              <w:bottom w:val="single" w:sz="8" w:space="0" w:color="4F81BD"/>
              <w:right w:val="single" w:sz="8" w:space="0" w:color="4F81BD"/>
            </w:tcBorders>
            <w:shd w:val="clear" w:color="auto" w:fill="D3DFEE"/>
          </w:tcPr>
          <w:p w:rsidR="002A4723" w:rsidRPr="00B50B16" w:rsidRDefault="002A4723" w:rsidP="00411237">
            <w:pPr>
              <w:keepLines/>
              <w:rPr>
                <w:rFonts w:ascii="Arial" w:hAnsi="Arial" w:cs="Arial"/>
                <w:bCs/>
                <w:sz w:val="20"/>
                <w:szCs w:val="20"/>
              </w:rPr>
            </w:pPr>
            <w:r w:rsidRPr="00B50B16">
              <w:rPr>
                <w:rFonts w:ascii="Arial" w:hAnsi="Arial" w:cs="Arial"/>
                <w:bCs/>
                <w:sz w:val="20"/>
                <w:szCs w:val="20"/>
              </w:rPr>
              <w:t>Customer Lookup Service</w:t>
            </w:r>
          </w:p>
        </w:tc>
        <w:tc>
          <w:tcPr>
            <w:tcW w:w="2500" w:type="pct"/>
            <w:tcBorders>
              <w:top w:val="single" w:sz="18" w:space="0" w:color="4F81BD"/>
              <w:left w:val="single" w:sz="8" w:space="0" w:color="4F81BD"/>
              <w:bottom w:val="single" w:sz="8" w:space="0" w:color="4F81BD"/>
              <w:right w:val="single" w:sz="8" w:space="0" w:color="4F81BD"/>
            </w:tcBorders>
            <w:shd w:val="clear" w:color="auto" w:fill="D3DFEE"/>
          </w:tcPr>
          <w:p w:rsidR="002A4723" w:rsidRPr="00B50B16" w:rsidRDefault="00B85A24" w:rsidP="00411237">
            <w:pPr>
              <w:rPr>
                <w:rFonts w:ascii="Arial" w:hAnsi="Arial" w:cs="Arial"/>
                <w:sz w:val="20"/>
                <w:szCs w:val="20"/>
              </w:rPr>
            </w:pPr>
            <w:r w:rsidRPr="00B50B16">
              <w:rPr>
                <w:rFonts w:ascii="Arial" w:hAnsi="Arial" w:cs="Arial"/>
                <w:sz w:val="20"/>
                <w:szCs w:val="20"/>
              </w:rPr>
              <w:t>Searches for</w:t>
            </w:r>
            <w:r w:rsidR="002A4723" w:rsidRPr="00B50B16">
              <w:rPr>
                <w:rFonts w:ascii="Arial" w:hAnsi="Arial" w:cs="Arial"/>
                <w:sz w:val="20"/>
                <w:szCs w:val="20"/>
              </w:rPr>
              <w:t xml:space="preserve"> customer information in database.</w:t>
            </w:r>
          </w:p>
        </w:tc>
      </w:tr>
    </w:tbl>
    <w:p w:rsidR="00FD5BA1" w:rsidRPr="00B50B16" w:rsidRDefault="00FD5BA1" w:rsidP="00FD5BA1">
      <w:pPr>
        <w:pStyle w:val="Heading1"/>
        <w:rPr>
          <w:i/>
        </w:rPr>
      </w:pPr>
      <w:bookmarkStart w:id="18" w:name="_Toc399406967"/>
      <w:r w:rsidRPr="00B50B16">
        <w:rPr>
          <w:i/>
        </w:rPr>
        <w:lastRenderedPageBreak/>
        <w:t xml:space="preserve">USE CASE: </w:t>
      </w:r>
      <w:bookmarkEnd w:id="16"/>
      <w:r w:rsidR="00456B76" w:rsidRPr="00B50B16">
        <w:rPr>
          <w:i/>
        </w:rPr>
        <w:t>Customer</w:t>
      </w:r>
      <w:bookmarkEnd w:id="18"/>
    </w:p>
    <w:p w:rsidR="00366130" w:rsidRPr="00B50B16" w:rsidRDefault="00366130" w:rsidP="00FD5BA1">
      <w:pPr>
        <w:pStyle w:val="Heading2"/>
      </w:pPr>
      <w:bookmarkStart w:id="19" w:name="_Ref323566948"/>
      <w:bookmarkStart w:id="20" w:name="_Toc399406968"/>
      <w:bookmarkStart w:id="21" w:name="_Toc290020122"/>
      <w:r w:rsidRPr="00B50B16">
        <w:t>Feature Flow</w:t>
      </w:r>
      <w:bookmarkEnd w:id="19"/>
      <w:bookmarkEnd w:id="20"/>
    </w:p>
    <w:p w:rsidR="00366130" w:rsidRPr="00B50B16" w:rsidRDefault="00C8223B" w:rsidP="00812E04">
      <w:pPr>
        <w:pStyle w:val="BodyText"/>
        <w:jc w:val="center"/>
        <w:rPr>
          <w:rFonts w:cs="Arial"/>
        </w:rPr>
      </w:pPr>
      <w:r w:rsidRPr="00B50B16">
        <w:rPr>
          <w:rFonts w:cs="Arial"/>
        </w:rPr>
        <w:object w:dxaOrig="11591" w:dyaOrig="1025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39.25pt;height:477pt" o:ole="">
            <v:imagedata r:id="rId13" o:title=""/>
          </v:shape>
          <o:OLEObject Type="Embed" ProgID="Visio.Drawing.11" ShapeID="_x0000_i1025" DrawAspect="Content" ObjectID="_1474111058" r:id="rId14"/>
        </w:object>
      </w:r>
    </w:p>
    <w:p w:rsidR="00FD5BA1" w:rsidRPr="00B50B16" w:rsidRDefault="00FD5BA1" w:rsidP="00FD5BA1">
      <w:pPr>
        <w:pStyle w:val="Heading2"/>
      </w:pPr>
      <w:bookmarkStart w:id="22" w:name="_Toc399406969"/>
      <w:r w:rsidRPr="00B50B16">
        <w:t>Precondition</w:t>
      </w:r>
      <w:bookmarkEnd w:id="21"/>
      <w:bookmarkEnd w:id="22"/>
    </w:p>
    <w:p w:rsidR="00B85A24" w:rsidRPr="00B50B16" w:rsidRDefault="00B85A24" w:rsidP="00B85A24">
      <w:pPr>
        <w:pStyle w:val="BodyText"/>
        <w:numPr>
          <w:ilvl w:val="0"/>
          <w:numId w:val="2"/>
        </w:numPr>
        <w:rPr>
          <w:rFonts w:cs="Arial"/>
        </w:rPr>
      </w:pPr>
      <w:bookmarkStart w:id="23" w:name="_Ref233697587"/>
      <w:bookmarkStart w:id="24" w:name="_Ref233697593"/>
      <w:bookmarkStart w:id="25" w:name="_Toc290020123"/>
      <w:r w:rsidRPr="00B50B16">
        <w:rPr>
          <w:rFonts w:cs="Arial"/>
        </w:rPr>
        <w:t>An action requires customer to be captured to continue.</w:t>
      </w:r>
    </w:p>
    <w:p w:rsidR="00FD5BA1" w:rsidRPr="00B50B16" w:rsidRDefault="00FD5BA1" w:rsidP="00FD5BA1">
      <w:pPr>
        <w:pStyle w:val="Heading2"/>
      </w:pPr>
      <w:bookmarkStart w:id="26" w:name="_Toc399406970"/>
      <w:bookmarkStart w:id="27" w:name="_Ref400366591"/>
      <w:bookmarkStart w:id="28" w:name="_Ref400366594"/>
      <w:r w:rsidRPr="00B50B16">
        <w:t>Main Flow</w:t>
      </w:r>
      <w:bookmarkEnd w:id="23"/>
      <w:bookmarkEnd w:id="24"/>
      <w:bookmarkEnd w:id="25"/>
      <w:bookmarkEnd w:id="26"/>
      <w:bookmarkEnd w:id="27"/>
      <w:bookmarkEnd w:id="28"/>
    </w:p>
    <w:p w:rsidR="00B85A24" w:rsidRPr="00B50B16" w:rsidRDefault="00B85A24" w:rsidP="00B85A24">
      <w:pPr>
        <w:pStyle w:val="BodyText"/>
        <w:numPr>
          <w:ilvl w:val="0"/>
          <w:numId w:val="21"/>
        </w:numPr>
        <w:rPr>
          <w:rFonts w:cs="Arial"/>
        </w:rPr>
      </w:pPr>
      <w:r w:rsidRPr="00B50B16">
        <w:rPr>
          <w:rFonts w:cs="Arial"/>
        </w:rPr>
        <w:t xml:space="preserve">The system prompts the operator to search or </w:t>
      </w:r>
      <w:r w:rsidR="00812E04" w:rsidRPr="00B50B16">
        <w:rPr>
          <w:rFonts w:cs="Arial"/>
        </w:rPr>
        <w:t xml:space="preserve">add </w:t>
      </w:r>
      <w:r w:rsidRPr="00B50B16">
        <w:rPr>
          <w:rFonts w:cs="Arial"/>
        </w:rPr>
        <w:t>a new customer</w:t>
      </w:r>
      <w:r w:rsidR="000952EC" w:rsidRPr="00B50B16">
        <w:rPr>
          <w:rFonts w:cs="Arial"/>
        </w:rPr>
        <w:t xml:space="preserve"> or to select an existing customer if present in the transaction</w:t>
      </w:r>
      <w:r w:rsidRPr="00B50B16">
        <w:rPr>
          <w:rFonts w:cs="Arial"/>
        </w:rPr>
        <w:t>.</w:t>
      </w:r>
    </w:p>
    <w:p w:rsidR="000952EC" w:rsidRPr="00B50B16" w:rsidRDefault="000952EC" w:rsidP="00B85A24">
      <w:pPr>
        <w:pStyle w:val="BodyText"/>
        <w:numPr>
          <w:ilvl w:val="0"/>
          <w:numId w:val="21"/>
        </w:numPr>
        <w:rPr>
          <w:rFonts w:cs="Arial"/>
        </w:rPr>
      </w:pPr>
      <w:r w:rsidRPr="00B50B16">
        <w:rPr>
          <w:rFonts w:cs="Arial"/>
        </w:rPr>
        <w:t xml:space="preserve">If the operator selects an existing customer, the use case ends and the system returns to the calling use case with a linked customer. </w:t>
      </w:r>
    </w:p>
    <w:p w:rsidR="00B85A24" w:rsidRPr="00B50B16" w:rsidRDefault="00B85A24" w:rsidP="00B85A24">
      <w:pPr>
        <w:pStyle w:val="BodyText"/>
        <w:numPr>
          <w:ilvl w:val="0"/>
          <w:numId w:val="21"/>
        </w:numPr>
        <w:rPr>
          <w:rFonts w:cs="Arial"/>
        </w:rPr>
      </w:pPr>
      <w:r w:rsidRPr="00B50B16">
        <w:rPr>
          <w:rFonts w:cs="Arial"/>
        </w:rPr>
        <w:t>If the operator selects to add a new customer, the Customer Add alternate flow is executed.</w:t>
      </w:r>
    </w:p>
    <w:p w:rsidR="00B85A24" w:rsidRPr="00B50B16" w:rsidRDefault="00B85A24" w:rsidP="00B85A24">
      <w:pPr>
        <w:pStyle w:val="BodyText"/>
        <w:numPr>
          <w:ilvl w:val="0"/>
          <w:numId w:val="21"/>
        </w:numPr>
        <w:rPr>
          <w:rFonts w:cs="Arial"/>
        </w:rPr>
      </w:pPr>
      <w:r w:rsidRPr="00B50B16">
        <w:rPr>
          <w:rFonts w:cs="Arial"/>
        </w:rPr>
        <w:t>The operator enters search criteria to search for a customer and accepts the entry.</w:t>
      </w:r>
    </w:p>
    <w:p w:rsidR="00B85A24" w:rsidRPr="00B50B16" w:rsidRDefault="00B85A24" w:rsidP="00B85A24">
      <w:pPr>
        <w:pStyle w:val="BodyText"/>
        <w:numPr>
          <w:ilvl w:val="0"/>
          <w:numId w:val="21"/>
        </w:numPr>
        <w:rPr>
          <w:rFonts w:cs="Arial"/>
        </w:rPr>
      </w:pPr>
      <w:r w:rsidRPr="00B50B16">
        <w:rPr>
          <w:rFonts w:cs="Arial"/>
        </w:rPr>
        <w:t>The system searches for the customer information.</w:t>
      </w:r>
    </w:p>
    <w:p w:rsidR="00B85A24" w:rsidRPr="00B50B16" w:rsidRDefault="00B85A24" w:rsidP="00B85A24">
      <w:pPr>
        <w:pStyle w:val="BodyText"/>
        <w:numPr>
          <w:ilvl w:val="0"/>
          <w:numId w:val="21"/>
        </w:numPr>
        <w:rPr>
          <w:rFonts w:cs="Arial"/>
        </w:rPr>
      </w:pPr>
      <w:r w:rsidRPr="00B50B16">
        <w:rPr>
          <w:rFonts w:cs="Arial"/>
        </w:rPr>
        <w:lastRenderedPageBreak/>
        <w:t>If no results are returned</w:t>
      </w:r>
      <w:r w:rsidR="00A51F11" w:rsidRPr="00B50B16">
        <w:rPr>
          <w:rFonts w:cs="Arial"/>
        </w:rPr>
        <w:t xml:space="preserve"> or no results are found because the system is offline or the search times out</w:t>
      </w:r>
      <w:r w:rsidRPr="00B50B16">
        <w:rPr>
          <w:rFonts w:cs="Arial"/>
        </w:rPr>
        <w:t xml:space="preserve">, the system displays a </w:t>
      </w:r>
      <w:r w:rsidR="009625E9" w:rsidRPr="00B50B16">
        <w:rPr>
          <w:rFonts w:cs="Arial"/>
        </w:rPr>
        <w:t>message;</w:t>
      </w:r>
      <w:r w:rsidRPr="00B50B16">
        <w:rPr>
          <w:rFonts w:cs="Arial"/>
        </w:rPr>
        <w:t xml:space="preserve"> the operator acknowledges the message and the Main Flow is restarted.</w:t>
      </w:r>
    </w:p>
    <w:p w:rsidR="00875E61" w:rsidRPr="00B50B16" w:rsidRDefault="00875E61" w:rsidP="00B85A24">
      <w:pPr>
        <w:pStyle w:val="BodyText"/>
        <w:numPr>
          <w:ilvl w:val="0"/>
          <w:numId w:val="21"/>
        </w:numPr>
        <w:rPr>
          <w:rFonts w:cs="Arial"/>
        </w:rPr>
      </w:pPr>
      <w:r w:rsidRPr="00B50B16">
        <w:rPr>
          <w:rFonts w:cs="Arial"/>
        </w:rPr>
        <w:t>If the search returns a single record, the flow continues where the system displays the customer details and prompts the operator to select an option.</w:t>
      </w:r>
    </w:p>
    <w:p w:rsidR="00B85A24" w:rsidRPr="00B50B16" w:rsidRDefault="00875E61" w:rsidP="00B85A24">
      <w:pPr>
        <w:pStyle w:val="BodyText"/>
        <w:numPr>
          <w:ilvl w:val="0"/>
          <w:numId w:val="21"/>
        </w:numPr>
        <w:rPr>
          <w:rFonts w:cs="Arial"/>
        </w:rPr>
      </w:pPr>
      <w:r w:rsidRPr="00B50B16">
        <w:rPr>
          <w:rFonts w:cs="Arial"/>
        </w:rPr>
        <w:t>If the search returns two or more results, t</w:t>
      </w:r>
      <w:r w:rsidR="00B85A24" w:rsidRPr="00B50B16">
        <w:rPr>
          <w:rFonts w:cs="Arial"/>
        </w:rPr>
        <w:t>he system displays the search results</w:t>
      </w:r>
      <w:r w:rsidRPr="00B50B16">
        <w:rPr>
          <w:rFonts w:cs="Arial"/>
        </w:rPr>
        <w:t xml:space="preserve"> and prompts the operator to select a customer or select an option.</w:t>
      </w:r>
    </w:p>
    <w:p w:rsidR="00B85A24" w:rsidRPr="00B50B16" w:rsidRDefault="00B85A24" w:rsidP="00B85A24">
      <w:pPr>
        <w:pStyle w:val="BodyText"/>
        <w:numPr>
          <w:ilvl w:val="0"/>
          <w:numId w:val="21"/>
        </w:numPr>
        <w:rPr>
          <w:rFonts w:cs="Arial"/>
        </w:rPr>
      </w:pPr>
      <w:r w:rsidRPr="00B50B16">
        <w:rPr>
          <w:rFonts w:cs="Arial"/>
        </w:rPr>
        <w:t>If the operator selects to add a new customer, the Customer Add alternate flow is executed.</w:t>
      </w:r>
    </w:p>
    <w:p w:rsidR="00B85A24" w:rsidRPr="00B50B16" w:rsidRDefault="00B85A24" w:rsidP="00B85A24">
      <w:pPr>
        <w:pStyle w:val="BodyText"/>
        <w:numPr>
          <w:ilvl w:val="0"/>
          <w:numId w:val="21"/>
        </w:numPr>
        <w:rPr>
          <w:rFonts w:cs="Arial"/>
        </w:rPr>
      </w:pPr>
      <w:r w:rsidRPr="00B50B16">
        <w:rPr>
          <w:rFonts w:cs="Arial"/>
        </w:rPr>
        <w:t>If the operator selects to search again, the Main Flow is restarted.</w:t>
      </w:r>
    </w:p>
    <w:p w:rsidR="00B85A24" w:rsidRPr="00B50B16" w:rsidRDefault="00B85A24" w:rsidP="00B85A24">
      <w:pPr>
        <w:pStyle w:val="BodyText"/>
        <w:numPr>
          <w:ilvl w:val="0"/>
          <w:numId w:val="21"/>
        </w:numPr>
        <w:rPr>
          <w:rFonts w:cs="Arial"/>
        </w:rPr>
      </w:pPr>
      <w:r w:rsidRPr="00B50B16">
        <w:rPr>
          <w:rFonts w:cs="Arial"/>
        </w:rPr>
        <w:t>The operator selects a customer.</w:t>
      </w:r>
    </w:p>
    <w:p w:rsidR="00875E61" w:rsidRPr="00B50B16" w:rsidRDefault="00875E61" w:rsidP="00B85A24">
      <w:pPr>
        <w:pStyle w:val="BodyText"/>
        <w:numPr>
          <w:ilvl w:val="0"/>
          <w:numId w:val="21"/>
        </w:numPr>
        <w:rPr>
          <w:rFonts w:cs="Arial"/>
        </w:rPr>
      </w:pPr>
      <w:r w:rsidRPr="00B50B16">
        <w:rPr>
          <w:rFonts w:cs="Arial"/>
        </w:rPr>
        <w:t>The system displays the customer details and prompts the operator to select an option.</w:t>
      </w:r>
    </w:p>
    <w:p w:rsidR="00875E61" w:rsidRPr="00B50B16" w:rsidRDefault="00875E61" w:rsidP="00B85A24">
      <w:pPr>
        <w:pStyle w:val="BodyText"/>
        <w:numPr>
          <w:ilvl w:val="0"/>
          <w:numId w:val="21"/>
        </w:numPr>
        <w:rPr>
          <w:rFonts w:cs="Arial"/>
        </w:rPr>
      </w:pPr>
      <w:r w:rsidRPr="00B50B16">
        <w:rPr>
          <w:rFonts w:cs="Arial"/>
        </w:rPr>
        <w:t>If the operator selects to edit a customer, the Customer Edit alternate flow is executed.</w:t>
      </w:r>
    </w:p>
    <w:p w:rsidR="00875E61" w:rsidRPr="00B50B16" w:rsidRDefault="00875E61" w:rsidP="00B85A24">
      <w:pPr>
        <w:pStyle w:val="BodyText"/>
        <w:numPr>
          <w:ilvl w:val="0"/>
          <w:numId w:val="21"/>
        </w:numPr>
        <w:rPr>
          <w:rFonts w:cs="Arial"/>
        </w:rPr>
      </w:pPr>
      <w:r w:rsidRPr="00B50B16">
        <w:rPr>
          <w:rFonts w:cs="Arial"/>
        </w:rPr>
        <w:t>The operator selects to continue.</w:t>
      </w:r>
    </w:p>
    <w:p w:rsidR="00B85A24" w:rsidRPr="00B50B16" w:rsidRDefault="00B85A24" w:rsidP="00B85A24">
      <w:pPr>
        <w:pStyle w:val="BodyText"/>
        <w:numPr>
          <w:ilvl w:val="0"/>
          <w:numId w:val="21"/>
        </w:numPr>
        <w:rPr>
          <w:rFonts w:cs="Arial"/>
        </w:rPr>
      </w:pPr>
      <w:r w:rsidRPr="00B50B16">
        <w:rPr>
          <w:rFonts w:cs="Arial"/>
        </w:rPr>
        <w:t>The system journals the customer information.</w:t>
      </w:r>
    </w:p>
    <w:p w:rsidR="00B85A24" w:rsidRPr="00B50B16" w:rsidRDefault="00B85A24" w:rsidP="00B85A24">
      <w:pPr>
        <w:pStyle w:val="BodyText"/>
        <w:numPr>
          <w:ilvl w:val="0"/>
          <w:numId w:val="21"/>
        </w:numPr>
        <w:rPr>
          <w:rFonts w:cs="Arial"/>
        </w:rPr>
      </w:pPr>
      <w:r w:rsidRPr="00B50B16">
        <w:rPr>
          <w:rFonts w:cs="Arial"/>
        </w:rPr>
        <w:t>The use case ends and the system returns to the calling use case with a linked customer.</w:t>
      </w:r>
    </w:p>
    <w:p w:rsidR="00FD5BA1" w:rsidRPr="00B50B16" w:rsidRDefault="00FD5BA1" w:rsidP="00FD5BA1">
      <w:pPr>
        <w:pStyle w:val="Heading2"/>
      </w:pPr>
      <w:bookmarkStart w:id="29" w:name="_Toc290020124"/>
      <w:bookmarkStart w:id="30" w:name="_Toc399406971"/>
      <w:r w:rsidRPr="00B50B16">
        <w:t>Alternate Flows</w:t>
      </w:r>
      <w:bookmarkEnd w:id="29"/>
      <w:bookmarkEnd w:id="30"/>
    </w:p>
    <w:p w:rsidR="00B85A24" w:rsidRPr="00B50B16" w:rsidRDefault="00B85A24" w:rsidP="00E312D0">
      <w:pPr>
        <w:pStyle w:val="Heading3"/>
      </w:pPr>
      <w:bookmarkStart w:id="31" w:name="_Ref399406631"/>
      <w:bookmarkStart w:id="32" w:name="_Toc290020125"/>
      <w:r w:rsidRPr="00B50B16">
        <w:t>Customer Add</w:t>
      </w:r>
      <w:bookmarkEnd w:id="31"/>
    </w:p>
    <w:p w:rsidR="00B85A24" w:rsidRPr="00B50B16" w:rsidRDefault="00B85A24" w:rsidP="00B85A24">
      <w:pPr>
        <w:pStyle w:val="BodyText"/>
        <w:numPr>
          <w:ilvl w:val="0"/>
          <w:numId w:val="22"/>
        </w:numPr>
        <w:rPr>
          <w:rFonts w:cs="Arial"/>
        </w:rPr>
      </w:pPr>
      <w:r w:rsidRPr="00B50B16">
        <w:rPr>
          <w:rFonts w:cs="Arial"/>
        </w:rPr>
        <w:t xml:space="preserve"> The system prompts the operator to enter customer information.</w:t>
      </w:r>
      <w:r w:rsidR="00DF07C2" w:rsidRPr="00B50B16">
        <w:rPr>
          <w:rFonts w:cs="Arial"/>
        </w:rPr>
        <w:t xml:space="preserve">  </w:t>
      </w:r>
      <w:r w:rsidR="00DF07C2" w:rsidRPr="00B50B16">
        <w:rPr>
          <w:rFonts w:cs="Arial"/>
          <w:b/>
        </w:rPr>
        <w:t>NOTE</w:t>
      </w:r>
      <w:r w:rsidR="00DF07C2" w:rsidRPr="00B50B16">
        <w:rPr>
          <w:rFonts w:cs="Arial"/>
        </w:rPr>
        <w:t>:  If search completed prior to adding customer, search criteria is prefilled in the customer fields.</w:t>
      </w:r>
    </w:p>
    <w:p w:rsidR="00B85A24" w:rsidRPr="00B50B16" w:rsidRDefault="00B85A24" w:rsidP="00B85A24">
      <w:pPr>
        <w:pStyle w:val="BodyText"/>
        <w:numPr>
          <w:ilvl w:val="0"/>
          <w:numId w:val="22"/>
        </w:numPr>
        <w:rPr>
          <w:rFonts w:cs="Arial"/>
        </w:rPr>
      </w:pPr>
      <w:r w:rsidRPr="00B50B16">
        <w:rPr>
          <w:rFonts w:cs="Arial"/>
        </w:rPr>
        <w:t>The operator enters customer details and accepts the entry.</w:t>
      </w:r>
    </w:p>
    <w:p w:rsidR="00B85A24" w:rsidRPr="00B50B16" w:rsidRDefault="00B85A24" w:rsidP="00B85A24">
      <w:pPr>
        <w:pStyle w:val="BodyText"/>
        <w:numPr>
          <w:ilvl w:val="0"/>
          <w:numId w:val="22"/>
        </w:numPr>
        <w:rPr>
          <w:rFonts w:cs="Arial"/>
        </w:rPr>
      </w:pPr>
      <w:r w:rsidRPr="00B50B16">
        <w:rPr>
          <w:rFonts w:cs="Arial"/>
        </w:rPr>
        <w:t>The system validates the required entered data.</w:t>
      </w:r>
    </w:p>
    <w:p w:rsidR="00B85A24" w:rsidRPr="00B50B16" w:rsidRDefault="00B85A24" w:rsidP="00B85A24">
      <w:pPr>
        <w:pStyle w:val="BodyText"/>
        <w:numPr>
          <w:ilvl w:val="0"/>
          <w:numId w:val="22"/>
        </w:numPr>
        <w:rPr>
          <w:rFonts w:cs="Arial"/>
        </w:rPr>
      </w:pPr>
      <w:r w:rsidRPr="00B50B16">
        <w:rPr>
          <w:rFonts w:cs="Arial"/>
        </w:rPr>
        <w:t>If any required fields are not populated, the system displays a message</w:t>
      </w:r>
      <w:r w:rsidR="009625E9" w:rsidRPr="00B50B16">
        <w:rPr>
          <w:rFonts w:cs="Arial"/>
        </w:rPr>
        <w:t>,</w:t>
      </w:r>
      <w:r w:rsidRPr="00B50B16">
        <w:rPr>
          <w:rFonts w:cs="Arial"/>
        </w:rPr>
        <w:t xml:space="preserve"> the operator acknowledges the message and the alternate flow restarts with the previously entered information as the default.</w:t>
      </w:r>
    </w:p>
    <w:p w:rsidR="00B85A24" w:rsidRPr="00B50B16" w:rsidRDefault="00B85A24" w:rsidP="00B85A24">
      <w:pPr>
        <w:pStyle w:val="BodyText"/>
        <w:numPr>
          <w:ilvl w:val="0"/>
          <w:numId w:val="22"/>
        </w:numPr>
        <w:rPr>
          <w:rFonts w:cs="Arial"/>
        </w:rPr>
      </w:pPr>
      <w:r w:rsidRPr="00B50B16">
        <w:rPr>
          <w:rFonts w:cs="Arial"/>
        </w:rPr>
        <w:t>If any fields have the wrong format, the system displays a message, the operator acknowledges the message and the alternate flow restarts with the previously entered information as the default.</w:t>
      </w:r>
    </w:p>
    <w:p w:rsidR="00B85A24" w:rsidRPr="00B50B16" w:rsidRDefault="00B85A24" w:rsidP="00B85A24">
      <w:pPr>
        <w:pStyle w:val="BodyText"/>
        <w:numPr>
          <w:ilvl w:val="0"/>
          <w:numId w:val="22"/>
        </w:numPr>
        <w:rPr>
          <w:rFonts w:cs="Arial"/>
        </w:rPr>
      </w:pPr>
      <w:r w:rsidRPr="00B50B16">
        <w:rPr>
          <w:rFonts w:cs="Arial"/>
        </w:rPr>
        <w:t xml:space="preserve">The system </w:t>
      </w:r>
      <w:r w:rsidR="00CE1595" w:rsidRPr="00B50B16">
        <w:rPr>
          <w:rFonts w:cs="Arial"/>
        </w:rPr>
        <w:t>validates the entered postal code</w:t>
      </w:r>
      <w:r w:rsidRPr="00B50B16">
        <w:rPr>
          <w:rFonts w:cs="Arial"/>
        </w:rPr>
        <w:t>.</w:t>
      </w:r>
    </w:p>
    <w:p w:rsidR="00CE1595" w:rsidRPr="00B50B16" w:rsidRDefault="00CE1595" w:rsidP="00B85A24">
      <w:pPr>
        <w:pStyle w:val="BodyText"/>
        <w:numPr>
          <w:ilvl w:val="0"/>
          <w:numId w:val="22"/>
        </w:numPr>
        <w:rPr>
          <w:rFonts w:cs="Arial"/>
        </w:rPr>
      </w:pPr>
      <w:r w:rsidRPr="00B50B16">
        <w:rPr>
          <w:rFonts w:cs="Arial"/>
        </w:rPr>
        <w:t>The alternate flow ends and the system returns to the Main Flow.</w:t>
      </w:r>
    </w:p>
    <w:p w:rsidR="00B85A24" w:rsidRPr="00B50B16" w:rsidRDefault="00B85A24" w:rsidP="00E312D0">
      <w:pPr>
        <w:pStyle w:val="Heading3"/>
      </w:pPr>
      <w:r w:rsidRPr="00B50B16">
        <w:t>Customer Edit</w:t>
      </w:r>
    </w:p>
    <w:p w:rsidR="00B85A24" w:rsidRPr="00B50B16" w:rsidRDefault="00B85A24" w:rsidP="00B85A24">
      <w:pPr>
        <w:pStyle w:val="BodyText"/>
        <w:numPr>
          <w:ilvl w:val="0"/>
          <w:numId w:val="33"/>
        </w:numPr>
        <w:rPr>
          <w:rFonts w:cs="Arial"/>
        </w:rPr>
      </w:pPr>
      <w:r w:rsidRPr="00B50B16">
        <w:rPr>
          <w:rFonts w:cs="Arial"/>
        </w:rPr>
        <w:t>The system displays customer information and prompts the operator to edit the information.</w:t>
      </w:r>
    </w:p>
    <w:p w:rsidR="00B85A24" w:rsidRPr="00B50B16" w:rsidRDefault="00B85A24" w:rsidP="00B85A24">
      <w:pPr>
        <w:pStyle w:val="BodyText"/>
        <w:numPr>
          <w:ilvl w:val="0"/>
          <w:numId w:val="33"/>
        </w:numPr>
        <w:rPr>
          <w:rFonts w:cs="Arial"/>
        </w:rPr>
      </w:pPr>
      <w:r w:rsidRPr="00B50B16">
        <w:rPr>
          <w:rFonts w:cs="Arial"/>
        </w:rPr>
        <w:t>The operator adds or edits customer information and accepts the entry.</w:t>
      </w:r>
    </w:p>
    <w:p w:rsidR="00B85A24" w:rsidRPr="00B50B16" w:rsidRDefault="00B85A24" w:rsidP="00B85A24">
      <w:pPr>
        <w:pStyle w:val="BodyText"/>
        <w:numPr>
          <w:ilvl w:val="0"/>
          <w:numId w:val="33"/>
        </w:numPr>
        <w:rPr>
          <w:rFonts w:cs="Arial"/>
        </w:rPr>
      </w:pPr>
      <w:r w:rsidRPr="00B50B16">
        <w:rPr>
          <w:rFonts w:cs="Arial"/>
        </w:rPr>
        <w:t>The system validates the required entered data.</w:t>
      </w:r>
    </w:p>
    <w:p w:rsidR="00B85A24" w:rsidRPr="00B50B16" w:rsidRDefault="00B85A24" w:rsidP="00B85A24">
      <w:pPr>
        <w:pStyle w:val="BodyText"/>
        <w:numPr>
          <w:ilvl w:val="0"/>
          <w:numId w:val="33"/>
        </w:numPr>
        <w:rPr>
          <w:rFonts w:cs="Arial"/>
        </w:rPr>
      </w:pPr>
      <w:r w:rsidRPr="00B50B16">
        <w:rPr>
          <w:rFonts w:cs="Arial"/>
        </w:rPr>
        <w:t>If any required fields are not populated, the system displays a message, the operator acknowledges the message and the alternate flow restarts with the previously entered information as the default.</w:t>
      </w:r>
    </w:p>
    <w:p w:rsidR="00B85A24" w:rsidRPr="00B50B16" w:rsidRDefault="00B85A24" w:rsidP="00B85A24">
      <w:pPr>
        <w:pStyle w:val="BodyText"/>
        <w:numPr>
          <w:ilvl w:val="0"/>
          <w:numId w:val="33"/>
        </w:numPr>
        <w:rPr>
          <w:rFonts w:cs="Arial"/>
        </w:rPr>
      </w:pPr>
      <w:r w:rsidRPr="00B50B16">
        <w:rPr>
          <w:rFonts w:cs="Arial"/>
        </w:rPr>
        <w:t>If any fields have the wrong format, the system displays a message, the operator acknowledges the message and the alternate flow restarts with the previously entered information as the default.</w:t>
      </w:r>
    </w:p>
    <w:p w:rsidR="00B85A24" w:rsidRPr="00B50B16" w:rsidRDefault="00B85A24" w:rsidP="00B85A24">
      <w:pPr>
        <w:pStyle w:val="BodyText"/>
        <w:numPr>
          <w:ilvl w:val="0"/>
          <w:numId w:val="33"/>
        </w:numPr>
        <w:rPr>
          <w:rFonts w:cs="Arial"/>
        </w:rPr>
      </w:pPr>
      <w:r w:rsidRPr="00B50B16">
        <w:rPr>
          <w:rFonts w:cs="Arial"/>
        </w:rPr>
        <w:t xml:space="preserve">If the address is new or </w:t>
      </w:r>
      <w:r w:rsidR="00C652D5" w:rsidRPr="00B50B16">
        <w:rPr>
          <w:rFonts w:cs="Arial"/>
        </w:rPr>
        <w:t xml:space="preserve">the postal code is </w:t>
      </w:r>
      <w:r w:rsidRPr="00B50B16">
        <w:rPr>
          <w:rFonts w:cs="Arial"/>
        </w:rPr>
        <w:t xml:space="preserve">edited, the </w:t>
      </w:r>
      <w:r w:rsidR="00CE1595" w:rsidRPr="00B50B16">
        <w:rPr>
          <w:rFonts w:cs="Arial"/>
        </w:rPr>
        <w:t>system validates the entered postal code</w:t>
      </w:r>
      <w:r w:rsidRPr="00B50B16">
        <w:rPr>
          <w:rFonts w:cs="Arial"/>
        </w:rPr>
        <w:t>.</w:t>
      </w:r>
    </w:p>
    <w:p w:rsidR="00B85A24" w:rsidRPr="00B50B16" w:rsidRDefault="00B85A24" w:rsidP="00B85A24">
      <w:pPr>
        <w:pStyle w:val="BodyText"/>
        <w:numPr>
          <w:ilvl w:val="0"/>
          <w:numId w:val="33"/>
        </w:numPr>
        <w:rPr>
          <w:rFonts w:cs="Arial"/>
        </w:rPr>
      </w:pPr>
      <w:r w:rsidRPr="00B50B16">
        <w:rPr>
          <w:rFonts w:cs="Arial"/>
        </w:rPr>
        <w:t>The alternate flow ends and the system returns to the Main Flow</w:t>
      </w:r>
      <w:r w:rsidR="00CE1595" w:rsidRPr="00B50B16">
        <w:rPr>
          <w:rFonts w:cs="Arial"/>
        </w:rPr>
        <w:t>.</w:t>
      </w:r>
    </w:p>
    <w:p w:rsidR="00FD5BA1" w:rsidRPr="00B50B16" w:rsidRDefault="00FD5BA1" w:rsidP="00994CCD">
      <w:pPr>
        <w:pStyle w:val="Heading2"/>
      </w:pPr>
      <w:bookmarkStart w:id="33" w:name="_Toc399406972"/>
      <w:r w:rsidRPr="00B50B16">
        <w:t>Post Condition</w:t>
      </w:r>
      <w:bookmarkEnd w:id="32"/>
      <w:bookmarkEnd w:id="33"/>
    </w:p>
    <w:p w:rsidR="00B85A24" w:rsidRPr="00B50B16" w:rsidRDefault="00B85A24" w:rsidP="00B85A24">
      <w:pPr>
        <w:pStyle w:val="BodyText"/>
        <w:numPr>
          <w:ilvl w:val="0"/>
          <w:numId w:val="2"/>
        </w:numPr>
        <w:rPr>
          <w:rFonts w:cs="Arial"/>
        </w:rPr>
      </w:pPr>
      <w:bookmarkStart w:id="34" w:name="_Toc290020126"/>
      <w:r w:rsidRPr="00B50B16">
        <w:rPr>
          <w:rFonts w:cs="Arial"/>
        </w:rPr>
        <w:t>Customer has been captured.</w:t>
      </w:r>
    </w:p>
    <w:p w:rsidR="00FD5BA1" w:rsidRPr="00B50B16" w:rsidRDefault="00FD5BA1" w:rsidP="00994CCD">
      <w:pPr>
        <w:pStyle w:val="Heading2"/>
      </w:pPr>
      <w:bookmarkStart w:id="35" w:name="_Toc399406973"/>
      <w:bookmarkStart w:id="36" w:name="_Ref400366610"/>
      <w:bookmarkStart w:id="37" w:name="_Ref400366613"/>
      <w:r w:rsidRPr="00B50B16">
        <w:t>Special Requirements</w:t>
      </w:r>
      <w:bookmarkEnd w:id="34"/>
      <w:bookmarkEnd w:id="35"/>
      <w:bookmarkEnd w:id="36"/>
      <w:bookmarkEnd w:id="37"/>
    </w:p>
    <w:p w:rsidR="00B85A24" w:rsidRPr="00B50B16" w:rsidRDefault="00B85A24" w:rsidP="00245C20">
      <w:pPr>
        <w:rPr>
          <w:rFonts w:ascii="Arial" w:hAnsi="Arial" w:cs="Arial"/>
          <w:sz w:val="20"/>
          <w:szCs w:val="20"/>
        </w:rPr>
      </w:pPr>
      <w:r w:rsidRPr="00B50B16">
        <w:rPr>
          <w:rFonts w:ascii="Arial" w:hAnsi="Arial" w:cs="Arial"/>
          <w:sz w:val="20"/>
          <w:szCs w:val="20"/>
        </w:rPr>
        <w:t>When communicating with the Third Party Customer Lookup Service, the system treats an offline/timeout response the same as no information found response.</w:t>
      </w:r>
    </w:p>
    <w:p w:rsidR="00245C20" w:rsidRPr="00B50B16" w:rsidRDefault="00245C20" w:rsidP="00245C20">
      <w:pPr>
        <w:rPr>
          <w:rFonts w:ascii="Arial" w:hAnsi="Arial" w:cs="Arial"/>
          <w:sz w:val="20"/>
          <w:szCs w:val="20"/>
        </w:rPr>
      </w:pPr>
    </w:p>
    <w:p w:rsidR="00FD5BA1" w:rsidRPr="00B50B16" w:rsidRDefault="00FD5BA1" w:rsidP="00E312D0">
      <w:pPr>
        <w:pStyle w:val="Heading3"/>
      </w:pPr>
      <w:r w:rsidRPr="00B50B16">
        <w:lastRenderedPageBreak/>
        <w:t>Special Offline Requirements</w:t>
      </w:r>
    </w:p>
    <w:p w:rsidR="00B85A24" w:rsidRPr="00B50B16" w:rsidRDefault="00CE1595" w:rsidP="00B85A24">
      <w:pPr>
        <w:pStyle w:val="BodyText"/>
        <w:rPr>
          <w:rFonts w:cs="Arial"/>
        </w:rPr>
      </w:pPr>
      <w:r w:rsidRPr="00B50B16">
        <w:rPr>
          <w:rFonts w:cs="Arial"/>
        </w:rPr>
        <w:t>TBD</w:t>
      </w:r>
    </w:p>
    <w:p w:rsidR="00FD5BA1" w:rsidRPr="00E312D0" w:rsidRDefault="00FD5BA1" w:rsidP="00E312D0">
      <w:pPr>
        <w:pStyle w:val="Heading3"/>
      </w:pPr>
      <w:bookmarkStart w:id="38" w:name="_Ref255302603"/>
      <w:bookmarkStart w:id="39" w:name="_Ref323133902"/>
      <w:r w:rsidRPr="00E312D0">
        <w:t>Data Input/Output</w:t>
      </w:r>
      <w:bookmarkEnd w:id="38"/>
      <w:bookmarkEnd w:id="39"/>
    </w:p>
    <w:tbl>
      <w:tblPr>
        <w:tblW w:w="4900" w:type="pct"/>
        <w:tblInd w:w="144"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left w:w="115" w:type="dxa"/>
          <w:right w:w="115" w:type="dxa"/>
        </w:tblCellMar>
        <w:tblLook w:val="04A0" w:firstRow="1" w:lastRow="0" w:firstColumn="1" w:lastColumn="0" w:noHBand="0" w:noVBand="1"/>
      </w:tblPr>
      <w:tblGrid>
        <w:gridCol w:w="2712"/>
        <w:gridCol w:w="4881"/>
        <w:gridCol w:w="2971"/>
      </w:tblGrid>
      <w:tr w:rsidR="00FD5BA1" w:rsidRPr="00B50B16" w:rsidTr="00366130">
        <w:trPr>
          <w:cantSplit/>
        </w:trPr>
        <w:tc>
          <w:tcPr>
            <w:tcW w:w="1284" w:type="pct"/>
            <w:tcBorders>
              <w:top w:val="single" w:sz="8" w:space="0" w:color="4F81BD"/>
              <w:left w:val="single" w:sz="8" w:space="0" w:color="4F81BD"/>
              <w:bottom w:val="single" w:sz="18" w:space="0" w:color="4F81BD"/>
              <w:right w:val="single" w:sz="8" w:space="0" w:color="4F81BD"/>
            </w:tcBorders>
          </w:tcPr>
          <w:p w:rsidR="00FD5BA1" w:rsidRPr="00E312D0" w:rsidRDefault="00FD5BA1" w:rsidP="00366130">
            <w:pPr>
              <w:rPr>
                <w:rStyle w:val="StyleArialBold"/>
              </w:rPr>
            </w:pPr>
            <w:r w:rsidRPr="00E312D0">
              <w:rPr>
                <w:rStyle w:val="StyleArialBold"/>
              </w:rPr>
              <w:t>Data Element</w:t>
            </w:r>
          </w:p>
        </w:tc>
        <w:tc>
          <w:tcPr>
            <w:tcW w:w="2310" w:type="pct"/>
            <w:tcBorders>
              <w:top w:val="single" w:sz="8" w:space="0" w:color="4F81BD"/>
              <w:left w:val="single" w:sz="8" w:space="0" w:color="4F81BD"/>
              <w:bottom w:val="single" w:sz="18" w:space="0" w:color="4F81BD"/>
              <w:right w:val="single" w:sz="8" w:space="0" w:color="4F81BD"/>
            </w:tcBorders>
          </w:tcPr>
          <w:p w:rsidR="00FD5BA1" w:rsidRPr="00E312D0" w:rsidRDefault="00FD5BA1" w:rsidP="00366130">
            <w:pPr>
              <w:rPr>
                <w:rStyle w:val="StyleArialBold"/>
              </w:rPr>
            </w:pPr>
            <w:r w:rsidRPr="00E312D0">
              <w:rPr>
                <w:rStyle w:val="StyleArialBold"/>
              </w:rPr>
              <w:t>Description</w:t>
            </w:r>
          </w:p>
        </w:tc>
        <w:tc>
          <w:tcPr>
            <w:tcW w:w="1406" w:type="pct"/>
            <w:tcBorders>
              <w:top w:val="single" w:sz="8" w:space="0" w:color="4F81BD"/>
              <w:left w:val="single" w:sz="8" w:space="0" w:color="4F81BD"/>
              <w:bottom w:val="single" w:sz="18" w:space="0" w:color="4F81BD"/>
              <w:right w:val="single" w:sz="8" w:space="0" w:color="4F81BD"/>
            </w:tcBorders>
          </w:tcPr>
          <w:p w:rsidR="00FD5BA1" w:rsidRPr="00E312D0" w:rsidRDefault="00FD5BA1" w:rsidP="00366130">
            <w:pPr>
              <w:rPr>
                <w:rStyle w:val="StyleArialBold"/>
              </w:rPr>
            </w:pPr>
            <w:r w:rsidRPr="00E312D0">
              <w:rPr>
                <w:rStyle w:val="StyleArialBold"/>
              </w:rPr>
              <w:t>Destination</w:t>
            </w:r>
          </w:p>
        </w:tc>
      </w:tr>
      <w:tr w:rsidR="00B85A24" w:rsidRPr="00B50B16" w:rsidTr="00B85A24">
        <w:trPr>
          <w:cantSplit/>
        </w:trPr>
        <w:tc>
          <w:tcPr>
            <w:tcW w:w="1284" w:type="pct"/>
            <w:tcBorders>
              <w:top w:val="single" w:sz="8" w:space="0" w:color="4F81BD"/>
              <w:left w:val="single" w:sz="8" w:space="0" w:color="4F81BD"/>
              <w:bottom w:val="single" w:sz="8" w:space="0" w:color="4F81BD"/>
              <w:right w:val="single" w:sz="8" w:space="0" w:color="4F81BD"/>
            </w:tcBorders>
            <w:shd w:val="clear" w:color="auto" w:fill="D3DFEE"/>
          </w:tcPr>
          <w:p w:rsidR="00B85A24" w:rsidRPr="00E312D0" w:rsidRDefault="00B85A24" w:rsidP="00411237">
            <w:pPr>
              <w:rPr>
                <w:rStyle w:val="StyleArial"/>
              </w:rPr>
            </w:pPr>
            <w:bookmarkStart w:id="40" w:name="_Toc290020127"/>
            <w:r w:rsidRPr="00E312D0">
              <w:rPr>
                <w:rStyle w:val="StyleArial"/>
              </w:rPr>
              <w:t>First Name</w:t>
            </w:r>
          </w:p>
        </w:tc>
        <w:tc>
          <w:tcPr>
            <w:tcW w:w="2310" w:type="pct"/>
            <w:tcBorders>
              <w:top w:val="single" w:sz="8" w:space="0" w:color="4F81BD"/>
              <w:left w:val="single" w:sz="8" w:space="0" w:color="4F81BD"/>
              <w:bottom w:val="single" w:sz="8" w:space="0" w:color="4F81BD"/>
              <w:right w:val="single" w:sz="8" w:space="0" w:color="4F81BD"/>
            </w:tcBorders>
            <w:shd w:val="clear" w:color="auto" w:fill="D3DFEE"/>
          </w:tcPr>
          <w:p w:rsidR="00B85A24" w:rsidRPr="00E312D0" w:rsidRDefault="00B85A24" w:rsidP="00CE1595">
            <w:pPr>
              <w:rPr>
                <w:rStyle w:val="StyleArial"/>
              </w:rPr>
            </w:pPr>
            <w:r w:rsidRPr="00E312D0">
              <w:rPr>
                <w:rStyle w:val="StyleArial"/>
              </w:rPr>
              <w:t>Customer’s first name</w:t>
            </w:r>
          </w:p>
        </w:tc>
        <w:tc>
          <w:tcPr>
            <w:tcW w:w="1406" w:type="pct"/>
            <w:tcBorders>
              <w:top w:val="single" w:sz="8" w:space="0" w:color="4F81BD"/>
              <w:left w:val="single" w:sz="8" w:space="0" w:color="4F81BD"/>
              <w:bottom w:val="single" w:sz="8" w:space="0" w:color="4F81BD"/>
              <w:right w:val="single" w:sz="8" w:space="0" w:color="4F81BD"/>
            </w:tcBorders>
            <w:shd w:val="clear" w:color="auto" w:fill="D3DFEE"/>
          </w:tcPr>
          <w:p w:rsidR="00B85A24" w:rsidRPr="00E312D0" w:rsidRDefault="00B85A24" w:rsidP="00411237">
            <w:pPr>
              <w:numPr>
                <w:ilvl w:val="0"/>
                <w:numId w:val="2"/>
              </w:numPr>
              <w:rPr>
                <w:rStyle w:val="StyleArial"/>
              </w:rPr>
            </w:pPr>
            <w:r w:rsidRPr="00E312D0">
              <w:rPr>
                <w:rStyle w:val="StyleArial"/>
              </w:rPr>
              <w:t>E-Journal</w:t>
            </w:r>
          </w:p>
          <w:p w:rsidR="00B85A24" w:rsidRPr="00E312D0" w:rsidRDefault="00B85A24" w:rsidP="00411237">
            <w:pPr>
              <w:numPr>
                <w:ilvl w:val="0"/>
                <w:numId w:val="2"/>
              </w:numPr>
              <w:rPr>
                <w:rStyle w:val="StyleArial"/>
              </w:rPr>
            </w:pPr>
            <w:r w:rsidRPr="00E312D0">
              <w:rPr>
                <w:rStyle w:val="StyleArial"/>
              </w:rPr>
              <w:t>POSLog</w:t>
            </w:r>
          </w:p>
          <w:p w:rsidR="00DF07C2" w:rsidRPr="00B50B16" w:rsidRDefault="00DF07C2" w:rsidP="00411237">
            <w:pPr>
              <w:numPr>
                <w:ilvl w:val="0"/>
                <w:numId w:val="2"/>
              </w:numPr>
              <w:rPr>
                <w:rFonts w:ascii="Arial" w:hAnsi="Arial" w:cs="Arial"/>
                <w:szCs w:val="20"/>
              </w:rPr>
            </w:pPr>
            <w:r w:rsidRPr="00E312D0">
              <w:rPr>
                <w:rStyle w:val="StyleArial"/>
              </w:rPr>
              <w:t>Customer Database</w:t>
            </w:r>
          </w:p>
        </w:tc>
      </w:tr>
      <w:tr w:rsidR="00B85A24" w:rsidRPr="00B50B16" w:rsidTr="00B85A24">
        <w:trPr>
          <w:cantSplit/>
        </w:trPr>
        <w:tc>
          <w:tcPr>
            <w:tcW w:w="1284" w:type="pct"/>
            <w:tcBorders>
              <w:top w:val="single" w:sz="8" w:space="0" w:color="4F81BD"/>
              <w:left w:val="single" w:sz="8" w:space="0" w:color="4F81BD"/>
              <w:bottom w:val="single" w:sz="8" w:space="0" w:color="4F81BD"/>
              <w:right w:val="single" w:sz="8" w:space="0" w:color="4F81BD"/>
            </w:tcBorders>
            <w:shd w:val="clear" w:color="auto" w:fill="D3DFEE"/>
          </w:tcPr>
          <w:p w:rsidR="00B85A24" w:rsidRPr="00E312D0" w:rsidRDefault="00B85A24" w:rsidP="00411237">
            <w:pPr>
              <w:rPr>
                <w:rStyle w:val="StyleArial"/>
              </w:rPr>
            </w:pPr>
            <w:r w:rsidRPr="00E312D0">
              <w:rPr>
                <w:rStyle w:val="StyleArial"/>
              </w:rPr>
              <w:t>Last Name</w:t>
            </w:r>
          </w:p>
        </w:tc>
        <w:tc>
          <w:tcPr>
            <w:tcW w:w="2310" w:type="pct"/>
            <w:tcBorders>
              <w:top w:val="single" w:sz="8" w:space="0" w:color="4F81BD"/>
              <w:left w:val="single" w:sz="8" w:space="0" w:color="4F81BD"/>
              <w:bottom w:val="single" w:sz="8" w:space="0" w:color="4F81BD"/>
              <w:right w:val="single" w:sz="8" w:space="0" w:color="4F81BD"/>
            </w:tcBorders>
            <w:shd w:val="clear" w:color="auto" w:fill="D3DFEE"/>
          </w:tcPr>
          <w:p w:rsidR="00B85A24" w:rsidRPr="00E312D0" w:rsidRDefault="00B85A24" w:rsidP="00CE1595">
            <w:pPr>
              <w:rPr>
                <w:rStyle w:val="StyleArial"/>
              </w:rPr>
            </w:pPr>
            <w:r w:rsidRPr="00E312D0">
              <w:rPr>
                <w:rStyle w:val="StyleArial"/>
              </w:rPr>
              <w:t>Customer’s last name</w:t>
            </w:r>
          </w:p>
        </w:tc>
        <w:tc>
          <w:tcPr>
            <w:tcW w:w="1406" w:type="pct"/>
            <w:tcBorders>
              <w:top w:val="single" w:sz="8" w:space="0" w:color="4F81BD"/>
              <w:left w:val="single" w:sz="8" w:space="0" w:color="4F81BD"/>
              <w:bottom w:val="single" w:sz="8" w:space="0" w:color="4F81BD"/>
              <w:right w:val="single" w:sz="8" w:space="0" w:color="4F81BD"/>
            </w:tcBorders>
            <w:shd w:val="clear" w:color="auto" w:fill="D3DFEE"/>
          </w:tcPr>
          <w:p w:rsidR="00B85A24" w:rsidRPr="00E312D0" w:rsidRDefault="00B85A24" w:rsidP="00411237">
            <w:pPr>
              <w:numPr>
                <w:ilvl w:val="0"/>
                <w:numId w:val="2"/>
              </w:numPr>
              <w:rPr>
                <w:rStyle w:val="StyleArial"/>
              </w:rPr>
            </w:pPr>
            <w:r w:rsidRPr="00E312D0">
              <w:rPr>
                <w:rStyle w:val="StyleArial"/>
              </w:rPr>
              <w:t>E-Journal</w:t>
            </w:r>
          </w:p>
          <w:p w:rsidR="00DF07C2" w:rsidRPr="00E312D0" w:rsidRDefault="00B85A24" w:rsidP="00DF07C2">
            <w:pPr>
              <w:numPr>
                <w:ilvl w:val="0"/>
                <w:numId w:val="2"/>
              </w:numPr>
              <w:rPr>
                <w:rStyle w:val="StyleArial"/>
              </w:rPr>
            </w:pPr>
            <w:r w:rsidRPr="00E312D0">
              <w:rPr>
                <w:rStyle w:val="StyleArial"/>
              </w:rPr>
              <w:t>POSLog</w:t>
            </w:r>
            <w:r w:rsidR="00DF07C2" w:rsidRPr="00E312D0">
              <w:rPr>
                <w:rStyle w:val="StyleArial"/>
              </w:rPr>
              <w:t xml:space="preserve"> </w:t>
            </w:r>
          </w:p>
          <w:p w:rsidR="00B85A24" w:rsidRPr="00B50B16" w:rsidRDefault="00DF07C2" w:rsidP="00DF07C2">
            <w:pPr>
              <w:numPr>
                <w:ilvl w:val="0"/>
                <w:numId w:val="2"/>
              </w:numPr>
              <w:rPr>
                <w:rFonts w:ascii="Arial" w:hAnsi="Arial" w:cs="Arial"/>
                <w:szCs w:val="20"/>
              </w:rPr>
            </w:pPr>
            <w:r w:rsidRPr="00E312D0">
              <w:rPr>
                <w:rStyle w:val="StyleArial"/>
              </w:rPr>
              <w:t>Customer Database</w:t>
            </w:r>
          </w:p>
        </w:tc>
      </w:tr>
      <w:tr w:rsidR="00B85A24" w:rsidRPr="00B50B16" w:rsidTr="00B85A24">
        <w:trPr>
          <w:cantSplit/>
        </w:trPr>
        <w:tc>
          <w:tcPr>
            <w:tcW w:w="1284" w:type="pct"/>
            <w:tcBorders>
              <w:top w:val="single" w:sz="8" w:space="0" w:color="4F81BD"/>
              <w:left w:val="single" w:sz="8" w:space="0" w:color="4F81BD"/>
              <w:bottom w:val="single" w:sz="8" w:space="0" w:color="4F81BD"/>
              <w:right w:val="single" w:sz="8" w:space="0" w:color="4F81BD"/>
            </w:tcBorders>
            <w:shd w:val="clear" w:color="auto" w:fill="D3DFEE"/>
          </w:tcPr>
          <w:p w:rsidR="00B85A24" w:rsidRPr="00E312D0" w:rsidRDefault="00B85A24" w:rsidP="00411237">
            <w:pPr>
              <w:rPr>
                <w:rStyle w:val="StyleArial"/>
              </w:rPr>
            </w:pPr>
            <w:r w:rsidRPr="00E312D0">
              <w:rPr>
                <w:rStyle w:val="StyleArial"/>
              </w:rPr>
              <w:t>Address Line 1</w:t>
            </w:r>
          </w:p>
        </w:tc>
        <w:tc>
          <w:tcPr>
            <w:tcW w:w="2310" w:type="pct"/>
            <w:tcBorders>
              <w:top w:val="single" w:sz="8" w:space="0" w:color="4F81BD"/>
              <w:left w:val="single" w:sz="8" w:space="0" w:color="4F81BD"/>
              <w:bottom w:val="single" w:sz="8" w:space="0" w:color="4F81BD"/>
              <w:right w:val="single" w:sz="8" w:space="0" w:color="4F81BD"/>
            </w:tcBorders>
            <w:shd w:val="clear" w:color="auto" w:fill="D3DFEE"/>
          </w:tcPr>
          <w:p w:rsidR="00B85A24" w:rsidRPr="00E312D0" w:rsidRDefault="00B85A24" w:rsidP="00CE1595">
            <w:pPr>
              <w:rPr>
                <w:rStyle w:val="StyleArial"/>
              </w:rPr>
            </w:pPr>
            <w:r w:rsidRPr="00E312D0">
              <w:rPr>
                <w:rStyle w:val="StyleArial"/>
              </w:rPr>
              <w:t>Customer’s address line 1</w:t>
            </w:r>
          </w:p>
        </w:tc>
        <w:tc>
          <w:tcPr>
            <w:tcW w:w="1406" w:type="pct"/>
            <w:tcBorders>
              <w:top w:val="single" w:sz="8" w:space="0" w:color="4F81BD"/>
              <w:left w:val="single" w:sz="8" w:space="0" w:color="4F81BD"/>
              <w:bottom w:val="single" w:sz="8" w:space="0" w:color="4F81BD"/>
              <w:right w:val="single" w:sz="8" w:space="0" w:color="4F81BD"/>
            </w:tcBorders>
            <w:shd w:val="clear" w:color="auto" w:fill="D3DFEE"/>
          </w:tcPr>
          <w:p w:rsidR="00B85A24" w:rsidRPr="00E312D0" w:rsidRDefault="00B85A24" w:rsidP="00411237">
            <w:pPr>
              <w:numPr>
                <w:ilvl w:val="0"/>
                <w:numId w:val="2"/>
              </w:numPr>
              <w:rPr>
                <w:rStyle w:val="StyleArial"/>
              </w:rPr>
            </w:pPr>
            <w:r w:rsidRPr="00E312D0">
              <w:rPr>
                <w:rStyle w:val="StyleArial"/>
              </w:rPr>
              <w:t>E-Journal</w:t>
            </w:r>
          </w:p>
          <w:p w:rsidR="00DF07C2" w:rsidRPr="00E312D0" w:rsidRDefault="00B85A24" w:rsidP="00DF07C2">
            <w:pPr>
              <w:numPr>
                <w:ilvl w:val="0"/>
                <w:numId w:val="2"/>
              </w:numPr>
              <w:rPr>
                <w:rStyle w:val="StyleArial"/>
              </w:rPr>
            </w:pPr>
            <w:r w:rsidRPr="00E312D0">
              <w:rPr>
                <w:rStyle w:val="StyleArial"/>
              </w:rPr>
              <w:t>POSLog</w:t>
            </w:r>
            <w:r w:rsidR="00DF07C2" w:rsidRPr="00E312D0">
              <w:rPr>
                <w:rStyle w:val="StyleArial"/>
              </w:rPr>
              <w:t xml:space="preserve"> </w:t>
            </w:r>
          </w:p>
          <w:p w:rsidR="00B85A24" w:rsidRPr="00B50B16" w:rsidRDefault="00DF07C2" w:rsidP="00DF07C2">
            <w:pPr>
              <w:numPr>
                <w:ilvl w:val="0"/>
                <w:numId w:val="2"/>
              </w:numPr>
              <w:rPr>
                <w:rFonts w:ascii="Arial" w:hAnsi="Arial" w:cs="Arial"/>
                <w:szCs w:val="20"/>
              </w:rPr>
            </w:pPr>
            <w:r w:rsidRPr="00E312D0">
              <w:rPr>
                <w:rStyle w:val="StyleArial"/>
              </w:rPr>
              <w:t>Customer Database</w:t>
            </w:r>
          </w:p>
        </w:tc>
      </w:tr>
      <w:tr w:rsidR="00B85A24" w:rsidRPr="00B50B16" w:rsidTr="00B85A24">
        <w:trPr>
          <w:cantSplit/>
        </w:trPr>
        <w:tc>
          <w:tcPr>
            <w:tcW w:w="1284" w:type="pct"/>
            <w:tcBorders>
              <w:top w:val="single" w:sz="8" w:space="0" w:color="4F81BD"/>
              <w:left w:val="single" w:sz="8" w:space="0" w:color="4F81BD"/>
              <w:bottom w:val="single" w:sz="8" w:space="0" w:color="4F81BD"/>
              <w:right w:val="single" w:sz="8" w:space="0" w:color="4F81BD"/>
            </w:tcBorders>
            <w:shd w:val="clear" w:color="auto" w:fill="D3DFEE"/>
          </w:tcPr>
          <w:p w:rsidR="00B85A24" w:rsidRPr="00E312D0" w:rsidRDefault="00B85A24" w:rsidP="00411237">
            <w:pPr>
              <w:rPr>
                <w:rStyle w:val="StyleArial"/>
              </w:rPr>
            </w:pPr>
            <w:r w:rsidRPr="00E312D0">
              <w:rPr>
                <w:rStyle w:val="StyleArial"/>
              </w:rPr>
              <w:t>Address Line 2</w:t>
            </w:r>
          </w:p>
        </w:tc>
        <w:tc>
          <w:tcPr>
            <w:tcW w:w="2310" w:type="pct"/>
            <w:tcBorders>
              <w:top w:val="single" w:sz="8" w:space="0" w:color="4F81BD"/>
              <w:left w:val="single" w:sz="8" w:space="0" w:color="4F81BD"/>
              <w:bottom w:val="single" w:sz="8" w:space="0" w:color="4F81BD"/>
              <w:right w:val="single" w:sz="8" w:space="0" w:color="4F81BD"/>
            </w:tcBorders>
            <w:shd w:val="clear" w:color="auto" w:fill="D3DFEE"/>
          </w:tcPr>
          <w:p w:rsidR="00B85A24" w:rsidRPr="00E312D0" w:rsidRDefault="00B85A24" w:rsidP="00CE1595">
            <w:pPr>
              <w:rPr>
                <w:rStyle w:val="StyleArial"/>
              </w:rPr>
            </w:pPr>
            <w:r w:rsidRPr="00E312D0">
              <w:rPr>
                <w:rStyle w:val="StyleArial"/>
              </w:rPr>
              <w:t>Customer’s address line 2</w:t>
            </w:r>
          </w:p>
        </w:tc>
        <w:tc>
          <w:tcPr>
            <w:tcW w:w="1406" w:type="pct"/>
            <w:tcBorders>
              <w:top w:val="single" w:sz="8" w:space="0" w:color="4F81BD"/>
              <w:left w:val="single" w:sz="8" w:space="0" w:color="4F81BD"/>
              <w:bottom w:val="single" w:sz="8" w:space="0" w:color="4F81BD"/>
              <w:right w:val="single" w:sz="8" w:space="0" w:color="4F81BD"/>
            </w:tcBorders>
            <w:shd w:val="clear" w:color="auto" w:fill="D3DFEE"/>
          </w:tcPr>
          <w:p w:rsidR="00B85A24" w:rsidRPr="00E312D0" w:rsidRDefault="00B85A24" w:rsidP="00411237">
            <w:pPr>
              <w:numPr>
                <w:ilvl w:val="0"/>
                <w:numId w:val="2"/>
              </w:numPr>
              <w:rPr>
                <w:rStyle w:val="StyleArial"/>
              </w:rPr>
            </w:pPr>
            <w:r w:rsidRPr="00E312D0">
              <w:rPr>
                <w:rStyle w:val="StyleArial"/>
              </w:rPr>
              <w:t>E-Journal</w:t>
            </w:r>
          </w:p>
          <w:p w:rsidR="00DF07C2" w:rsidRPr="00E312D0" w:rsidRDefault="00B85A24" w:rsidP="00DF07C2">
            <w:pPr>
              <w:numPr>
                <w:ilvl w:val="0"/>
                <w:numId w:val="2"/>
              </w:numPr>
              <w:rPr>
                <w:rStyle w:val="StyleArial"/>
              </w:rPr>
            </w:pPr>
            <w:r w:rsidRPr="00E312D0">
              <w:rPr>
                <w:rStyle w:val="StyleArial"/>
              </w:rPr>
              <w:t>POSLog</w:t>
            </w:r>
            <w:r w:rsidR="00DF07C2" w:rsidRPr="00E312D0">
              <w:rPr>
                <w:rStyle w:val="StyleArial"/>
              </w:rPr>
              <w:t xml:space="preserve"> </w:t>
            </w:r>
          </w:p>
          <w:p w:rsidR="00B85A24" w:rsidRPr="00B50B16" w:rsidRDefault="00DF07C2" w:rsidP="00DF07C2">
            <w:pPr>
              <w:numPr>
                <w:ilvl w:val="0"/>
                <w:numId w:val="2"/>
              </w:numPr>
              <w:rPr>
                <w:rFonts w:ascii="Arial" w:hAnsi="Arial" w:cs="Arial"/>
                <w:szCs w:val="20"/>
              </w:rPr>
            </w:pPr>
            <w:r w:rsidRPr="00E312D0">
              <w:rPr>
                <w:rStyle w:val="StyleArial"/>
              </w:rPr>
              <w:t>Customer Database</w:t>
            </w:r>
          </w:p>
        </w:tc>
      </w:tr>
      <w:tr w:rsidR="00B85A24" w:rsidRPr="00B50B16" w:rsidTr="00B85A24">
        <w:trPr>
          <w:cantSplit/>
        </w:trPr>
        <w:tc>
          <w:tcPr>
            <w:tcW w:w="1284" w:type="pct"/>
            <w:tcBorders>
              <w:top w:val="single" w:sz="8" w:space="0" w:color="4F81BD"/>
              <w:left w:val="single" w:sz="8" w:space="0" w:color="4F81BD"/>
              <w:bottom w:val="single" w:sz="8" w:space="0" w:color="4F81BD"/>
              <w:right w:val="single" w:sz="8" w:space="0" w:color="4F81BD"/>
            </w:tcBorders>
            <w:shd w:val="clear" w:color="auto" w:fill="D3DFEE"/>
          </w:tcPr>
          <w:p w:rsidR="00B85A24" w:rsidRPr="00E312D0" w:rsidRDefault="00B85A24" w:rsidP="00411237">
            <w:pPr>
              <w:rPr>
                <w:rStyle w:val="StyleArial"/>
              </w:rPr>
            </w:pPr>
            <w:r w:rsidRPr="00E312D0">
              <w:rPr>
                <w:rStyle w:val="StyleArial"/>
              </w:rPr>
              <w:t>City</w:t>
            </w:r>
          </w:p>
        </w:tc>
        <w:tc>
          <w:tcPr>
            <w:tcW w:w="2310" w:type="pct"/>
            <w:tcBorders>
              <w:top w:val="single" w:sz="8" w:space="0" w:color="4F81BD"/>
              <w:left w:val="single" w:sz="8" w:space="0" w:color="4F81BD"/>
              <w:bottom w:val="single" w:sz="8" w:space="0" w:color="4F81BD"/>
              <w:right w:val="single" w:sz="8" w:space="0" w:color="4F81BD"/>
            </w:tcBorders>
            <w:shd w:val="clear" w:color="auto" w:fill="D3DFEE"/>
          </w:tcPr>
          <w:p w:rsidR="00B85A24" w:rsidRPr="00E312D0" w:rsidRDefault="00B85A24" w:rsidP="00CE1595">
            <w:pPr>
              <w:rPr>
                <w:rStyle w:val="StyleArial"/>
              </w:rPr>
            </w:pPr>
            <w:r w:rsidRPr="00E312D0">
              <w:rPr>
                <w:rStyle w:val="StyleArial"/>
              </w:rPr>
              <w:t>Customer’s city</w:t>
            </w:r>
          </w:p>
        </w:tc>
        <w:tc>
          <w:tcPr>
            <w:tcW w:w="1406" w:type="pct"/>
            <w:tcBorders>
              <w:top w:val="single" w:sz="8" w:space="0" w:color="4F81BD"/>
              <w:left w:val="single" w:sz="8" w:space="0" w:color="4F81BD"/>
              <w:bottom w:val="single" w:sz="8" w:space="0" w:color="4F81BD"/>
              <w:right w:val="single" w:sz="8" w:space="0" w:color="4F81BD"/>
            </w:tcBorders>
            <w:shd w:val="clear" w:color="auto" w:fill="D3DFEE"/>
          </w:tcPr>
          <w:p w:rsidR="00B85A24" w:rsidRPr="00E312D0" w:rsidRDefault="00B85A24" w:rsidP="00411237">
            <w:pPr>
              <w:numPr>
                <w:ilvl w:val="0"/>
                <w:numId w:val="2"/>
              </w:numPr>
              <w:rPr>
                <w:rStyle w:val="StyleArial"/>
              </w:rPr>
            </w:pPr>
            <w:r w:rsidRPr="00E312D0">
              <w:rPr>
                <w:rStyle w:val="StyleArial"/>
              </w:rPr>
              <w:t>E-Journal</w:t>
            </w:r>
          </w:p>
          <w:p w:rsidR="00DF07C2" w:rsidRPr="00E312D0" w:rsidRDefault="00B85A24" w:rsidP="00DF07C2">
            <w:pPr>
              <w:numPr>
                <w:ilvl w:val="0"/>
                <w:numId w:val="2"/>
              </w:numPr>
              <w:rPr>
                <w:rStyle w:val="StyleArial"/>
              </w:rPr>
            </w:pPr>
            <w:r w:rsidRPr="00E312D0">
              <w:rPr>
                <w:rStyle w:val="StyleArial"/>
              </w:rPr>
              <w:t>POSLog</w:t>
            </w:r>
            <w:r w:rsidR="00DF07C2" w:rsidRPr="00E312D0">
              <w:rPr>
                <w:rStyle w:val="StyleArial"/>
              </w:rPr>
              <w:t xml:space="preserve"> </w:t>
            </w:r>
          </w:p>
          <w:p w:rsidR="00B85A24" w:rsidRPr="00B50B16" w:rsidRDefault="00DF07C2" w:rsidP="00DF07C2">
            <w:pPr>
              <w:numPr>
                <w:ilvl w:val="0"/>
                <w:numId w:val="2"/>
              </w:numPr>
              <w:rPr>
                <w:rFonts w:ascii="Arial" w:hAnsi="Arial" w:cs="Arial"/>
                <w:szCs w:val="20"/>
              </w:rPr>
            </w:pPr>
            <w:r w:rsidRPr="00E312D0">
              <w:rPr>
                <w:rStyle w:val="StyleArial"/>
              </w:rPr>
              <w:t>Customer Database</w:t>
            </w:r>
          </w:p>
        </w:tc>
      </w:tr>
      <w:tr w:rsidR="00B85A24" w:rsidRPr="00B50B16" w:rsidTr="00B85A24">
        <w:trPr>
          <w:cantSplit/>
        </w:trPr>
        <w:tc>
          <w:tcPr>
            <w:tcW w:w="1284" w:type="pct"/>
            <w:tcBorders>
              <w:top w:val="single" w:sz="8" w:space="0" w:color="4F81BD"/>
              <w:left w:val="single" w:sz="8" w:space="0" w:color="4F81BD"/>
              <w:bottom w:val="single" w:sz="8" w:space="0" w:color="4F81BD"/>
              <w:right w:val="single" w:sz="8" w:space="0" w:color="4F81BD"/>
            </w:tcBorders>
            <w:shd w:val="clear" w:color="auto" w:fill="D3DFEE"/>
          </w:tcPr>
          <w:p w:rsidR="00B85A24" w:rsidRPr="00E312D0" w:rsidRDefault="00B85A24" w:rsidP="00411237">
            <w:pPr>
              <w:rPr>
                <w:rStyle w:val="StyleArial"/>
              </w:rPr>
            </w:pPr>
            <w:r w:rsidRPr="00E312D0">
              <w:rPr>
                <w:rStyle w:val="StyleArial"/>
              </w:rPr>
              <w:t>Country</w:t>
            </w:r>
          </w:p>
        </w:tc>
        <w:tc>
          <w:tcPr>
            <w:tcW w:w="2310" w:type="pct"/>
            <w:tcBorders>
              <w:top w:val="single" w:sz="8" w:space="0" w:color="4F81BD"/>
              <w:left w:val="single" w:sz="8" w:space="0" w:color="4F81BD"/>
              <w:bottom w:val="single" w:sz="8" w:space="0" w:color="4F81BD"/>
              <w:right w:val="single" w:sz="8" w:space="0" w:color="4F81BD"/>
            </w:tcBorders>
            <w:shd w:val="clear" w:color="auto" w:fill="D3DFEE"/>
          </w:tcPr>
          <w:p w:rsidR="00B85A24" w:rsidRPr="00E312D0" w:rsidRDefault="00B85A24" w:rsidP="00CE1595">
            <w:pPr>
              <w:rPr>
                <w:rStyle w:val="StyleArial"/>
              </w:rPr>
            </w:pPr>
            <w:r w:rsidRPr="00E312D0">
              <w:rPr>
                <w:rStyle w:val="StyleArial"/>
              </w:rPr>
              <w:t>Customer’s country</w:t>
            </w:r>
          </w:p>
        </w:tc>
        <w:tc>
          <w:tcPr>
            <w:tcW w:w="1406" w:type="pct"/>
            <w:tcBorders>
              <w:top w:val="single" w:sz="8" w:space="0" w:color="4F81BD"/>
              <w:left w:val="single" w:sz="8" w:space="0" w:color="4F81BD"/>
              <w:bottom w:val="single" w:sz="8" w:space="0" w:color="4F81BD"/>
              <w:right w:val="single" w:sz="8" w:space="0" w:color="4F81BD"/>
            </w:tcBorders>
            <w:shd w:val="clear" w:color="auto" w:fill="D3DFEE"/>
          </w:tcPr>
          <w:p w:rsidR="00B85A24" w:rsidRPr="00E312D0" w:rsidRDefault="00B85A24" w:rsidP="00411237">
            <w:pPr>
              <w:numPr>
                <w:ilvl w:val="0"/>
                <w:numId w:val="2"/>
              </w:numPr>
              <w:rPr>
                <w:rStyle w:val="StyleArial"/>
              </w:rPr>
            </w:pPr>
            <w:r w:rsidRPr="00E312D0">
              <w:rPr>
                <w:rStyle w:val="StyleArial"/>
              </w:rPr>
              <w:t>E-Journal</w:t>
            </w:r>
          </w:p>
          <w:p w:rsidR="00DF07C2" w:rsidRPr="00E312D0" w:rsidRDefault="00B85A24" w:rsidP="00DF07C2">
            <w:pPr>
              <w:numPr>
                <w:ilvl w:val="0"/>
                <w:numId w:val="2"/>
              </w:numPr>
              <w:rPr>
                <w:rStyle w:val="StyleArial"/>
              </w:rPr>
            </w:pPr>
            <w:r w:rsidRPr="00E312D0">
              <w:rPr>
                <w:rStyle w:val="StyleArial"/>
              </w:rPr>
              <w:t>POSLog</w:t>
            </w:r>
            <w:r w:rsidR="00DF07C2" w:rsidRPr="00E312D0">
              <w:rPr>
                <w:rStyle w:val="StyleArial"/>
              </w:rPr>
              <w:t xml:space="preserve"> </w:t>
            </w:r>
          </w:p>
          <w:p w:rsidR="00B85A24" w:rsidRPr="00B50B16" w:rsidRDefault="00DF07C2" w:rsidP="00DF07C2">
            <w:pPr>
              <w:numPr>
                <w:ilvl w:val="0"/>
                <w:numId w:val="2"/>
              </w:numPr>
              <w:rPr>
                <w:rFonts w:ascii="Arial" w:hAnsi="Arial" w:cs="Arial"/>
                <w:szCs w:val="20"/>
              </w:rPr>
            </w:pPr>
            <w:r w:rsidRPr="00E312D0">
              <w:rPr>
                <w:rStyle w:val="StyleArial"/>
              </w:rPr>
              <w:t>Customer Database</w:t>
            </w:r>
          </w:p>
        </w:tc>
      </w:tr>
      <w:tr w:rsidR="00B85A24" w:rsidRPr="00B50B16" w:rsidTr="00B85A24">
        <w:trPr>
          <w:cantSplit/>
        </w:trPr>
        <w:tc>
          <w:tcPr>
            <w:tcW w:w="1284" w:type="pct"/>
            <w:tcBorders>
              <w:top w:val="single" w:sz="8" w:space="0" w:color="4F81BD"/>
              <w:left w:val="single" w:sz="8" w:space="0" w:color="4F81BD"/>
              <w:bottom w:val="single" w:sz="8" w:space="0" w:color="4F81BD"/>
              <w:right w:val="single" w:sz="8" w:space="0" w:color="4F81BD"/>
            </w:tcBorders>
            <w:shd w:val="clear" w:color="auto" w:fill="D3DFEE"/>
          </w:tcPr>
          <w:p w:rsidR="00B85A24" w:rsidRPr="00E312D0" w:rsidRDefault="00B85A24" w:rsidP="00411237">
            <w:pPr>
              <w:rPr>
                <w:rStyle w:val="StyleArial"/>
              </w:rPr>
            </w:pPr>
            <w:r w:rsidRPr="00E312D0">
              <w:rPr>
                <w:rStyle w:val="StyleArial"/>
              </w:rPr>
              <w:t>State/Region</w:t>
            </w:r>
          </w:p>
        </w:tc>
        <w:tc>
          <w:tcPr>
            <w:tcW w:w="2310" w:type="pct"/>
            <w:tcBorders>
              <w:top w:val="single" w:sz="8" w:space="0" w:color="4F81BD"/>
              <w:left w:val="single" w:sz="8" w:space="0" w:color="4F81BD"/>
              <w:bottom w:val="single" w:sz="8" w:space="0" w:color="4F81BD"/>
              <w:right w:val="single" w:sz="8" w:space="0" w:color="4F81BD"/>
            </w:tcBorders>
            <w:shd w:val="clear" w:color="auto" w:fill="D3DFEE"/>
          </w:tcPr>
          <w:p w:rsidR="00B85A24" w:rsidRPr="00E312D0" w:rsidRDefault="00B85A24" w:rsidP="00CE1595">
            <w:pPr>
              <w:rPr>
                <w:rStyle w:val="StyleArial"/>
              </w:rPr>
            </w:pPr>
            <w:r w:rsidRPr="00E312D0">
              <w:rPr>
                <w:rStyle w:val="StyleArial"/>
              </w:rPr>
              <w:t>Customer’s state or region</w:t>
            </w:r>
          </w:p>
        </w:tc>
        <w:tc>
          <w:tcPr>
            <w:tcW w:w="1406" w:type="pct"/>
            <w:tcBorders>
              <w:top w:val="single" w:sz="8" w:space="0" w:color="4F81BD"/>
              <w:left w:val="single" w:sz="8" w:space="0" w:color="4F81BD"/>
              <w:bottom w:val="single" w:sz="8" w:space="0" w:color="4F81BD"/>
              <w:right w:val="single" w:sz="8" w:space="0" w:color="4F81BD"/>
            </w:tcBorders>
            <w:shd w:val="clear" w:color="auto" w:fill="D3DFEE"/>
          </w:tcPr>
          <w:p w:rsidR="00B85A24" w:rsidRPr="00E312D0" w:rsidRDefault="00B85A24" w:rsidP="00411237">
            <w:pPr>
              <w:numPr>
                <w:ilvl w:val="0"/>
                <w:numId w:val="2"/>
              </w:numPr>
              <w:rPr>
                <w:rStyle w:val="StyleArial"/>
              </w:rPr>
            </w:pPr>
            <w:r w:rsidRPr="00E312D0">
              <w:rPr>
                <w:rStyle w:val="StyleArial"/>
              </w:rPr>
              <w:t>E-Journal</w:t>
            </w:r>
          </w:p>
          <w:p w:rsidR="00DF07C2" w:rsidRPr="00E312D0" w:rsidRDefault="00B85A24" w:rsidP="00DF07C2">
            <w:pPr>
              <w:numPr>
                <w:ilvl w:val="0"/>
                <w:numId w:val="2"/>
              </w:numPr>
              <w:rPr>
                <w:rStyle w:val="StyleArial"/>
              </w:rPr>
            </w:pPr>
            <w:r w:rsidRPr="00E312D0">
              <w:rPr>
                <w:rStyle w:val="StyleArial"/>
              </w:rPr>
              <w:t>POSLog</w:t>
            </w:r>
            <w:r w:rsidR="00DF07C2" w:rsidRPr="00E312D0">
              <w:rPr>
                <w:rStyle w:val="StyleArial"/>
              </w:rPr>
              <w:t xml:space="preserve"> </w:t>
            </w:r>
          </w:p>
          <w:p w:rsidR="00B85A24" w:rsidRPr="00B50B16" w:rsidRDefault="00DF07C2" w:rsidP="00DF07C2">
            <w:pPr>
              <w:numPr>
                <w:ilvl w:val="0"/>
                <w:numId w:val="2"/>
              </w:numPr>
              <w:rPr>
                <w:rFonts w:ascii="Arial" w:hAnsi="Arial" w:cs="Arial"/>
                <w:szCs w:val="20"/>
              </w:rPr>
            </w:pPr>
            <w:r w:rsidRPr="00E312D0">
              <w:rPr>
                <w:rStyle w:val="StyleArial"/>
              </w:rPr>
              <w:t>Customer Database</w:t>
            </w:r>
          </w:p>
        </w:tc>
      </w:tr>
      <w:tr w:rsidR="00B85A24" w:rsidRPr="00B50B16" w:rsidTr="00B85A24">
        <w:trPr>
          <w:cantSplit/>
        </w:trPr>
        <w:tc>
          <w:tcPr>
            <w:tcW w:w="1284" w:type="pct"/>
            <w:tcBorders>
              <w:top w:val="single" w:sz="8" w:space="0" w:color="4F81BD"/>
              <w:left w:val="single" w:sz="8" w:space="0" w:color="4F81BD"/>
              <w:bottom w:val="single" w:sz="8" w:space="0" w:color="4F81BD"/>
              <w:right w:val="single" w:sz="8" w:space="0" w:color="4F81BD"/>
            </w:tcBorders>
            <w:shd w:val="clear" w:color="auto" w:fill="D3DFEE"/>
          </w:tcPr>
          <w:p w:rsidR="00B85A24" w:rsidRPr="00E312D0" w:rsidRDefault="00B85A24" w:rsidP="00411237">
            <w:pPr>
              <w:rPr>
                <w:rStyle w:val="StyleArial"/>
              </w:rPr>
            </w:pPr>
            <w:r w:rsidRPr="00E312D0">
              <w:rPr>
                <w:rStyle w:val="StyleArial"/>
              </w:rPr>
              <w:t>Postal Code</w:t>
            </w:r>
          </w:p>
        </w:tc>
        <w:tc>
          <w:tcPr>
            <w:tcW w:w="2310" w:type="pct"/>
            <w:tcBorders>
              <w:top w:val="single" w:sz="8" w:space="0" w:color="4F81BD"/>
              <w:left w:val="single" w:sz="8" w:space="0" w:color="4F81BD"/>
              <w:bottom w:val="single" w:sz="8" w:space="0" w:color="4F81BD"/>
              <w:right w:val="single" w:sz="8" w:space="0" w:color="4F81BD"/>
            </w:tcBorders>
            <w:shd w:val="clear" w:color="auto" w:fill="D3DFEE"/>
          </w:tcPr>
          <w:p w:rsidR="00B85A24" w:rsidRPr="00E312D0" w:rsidRDefault="00B85A24" w:rsidP="00CE1595">
            <w:pPr>
              <w:rPr>
                <w:rStyle w:val="StyleArial"/>
              </w:rPr>
            </w:pPr>
            <w:r w:rsidRPr="00E312D0">
              <w:rPr>
                <w:rStyle w:val="StyleArial"/>
              </w:rPr>
              <w:t>Customer’s ZIP code</w:t>
            </w:r>
          </w:p>
        </w:tc>
        <w:tc>
          <w:tcPr>
            <w:tcW w:w="1406" w:type="pct"/>
            <w:tcBorders>
              <w:top w:val="single" w:sz="8" w:space="0" w:color="4F81BD"/>
              <w:left w:val="single" w:sz="8" w:space="0" w:color="4F81BD"/>
              <w:bottom w:val="single" w:sz="8" w:space="0" w:color="4F81BD"/>
              <w:right w:val="single" w:sz="8" w:space="0" w:color="4F81BD"/>
            </w:tcBorders>
            <w:shd w:val="clear" w:color="auto" w:fill="D3DFEE"/>
          </w:tcPr>
          <w:p w:rsidR="00B85A24" w:rsidRPr="00E312D0" w:rsidRDefault="00B85A24" w:rsidP="00411237">
            <w:pPr>
              <w:numPr>
                <w:ilvl w:val="0"/>
                <w:numId w:val="2"/>
              </w:numPr>
              <w:rPr>
                <w:rStyle w:val="StyleArial"/>
              </w:rPr>
            </w:pPr>
            <w:r w:rsidRPr="00E312D0">
              <w:rPr>
                <w:rStyle w:val="StyleArial"/>
              </w:rPr>
              <w:t>E-Journal</w:t>
            </w:r>
          </w:p>
          <w:p w:rsidR="00DF07C2" w:rsidRPr="00E312D0" w:rsidRDefault="00B85A24" w:rsidP="00DF07C2">
            <w:pPr>
              <w:numPr>
                <w:ilvl w:val="0"/>
                <w:numId w:val="2"/>
              </w:numPr>
              <w:rPr>
                <w:rStyle w:val="StyleArial"/>
              </w:rPr>
            </w:pPr>
            <w:r w:rsidRPr="00E312D0">
              <w:rPr>
                <w:rStyle w:val="StyleArial"/>
              </w:rPr>
              <w:t>POSLog</w:t>
            </w:r>
            <w:r w:rsidR="00DF07C2" w:rsidRPr="00E312D0">
              <w:rPr>
                <w:rStyle w:val="StyleArial"/>
              </w:rPr>
              <w:t xml:space="preserve"> </w:t>
            </w:r>
          </w:p>
          <w:p w:rsidR="00B85A24" w:rsidRPr="00E312D0" w:rsidRDefault="00DF07C2" w:rsidP="00DF07C2">
            <w:pPr>
              <w:numPr>
                <w:ilvl w:val="0"/>
                <w:numId w:val="2"/>
              </w:numPr>
              <w:rPr>
                <w:rStyle w:val="StyleArial"/>
              </w:rPr>
            </w:pPr>
            <w:r w:rsidRPr="00E312D0">
              <w:rPr>
                <w:rStyle w:val="StyleArial"/>
              </w:rPr>
              <w:t>Customer Database</w:t>
            </w:r>
          </w:p>
          <w:p w:rsidR="00407B26" w:rsidRPr="00B50B16" w:rsidRDefault="00407B26" w:rsidP="00411237">
            <w:pPr>
              <w:numPr>
                <w:ilvl w:val="0"/>
                <w:numId w:val="2"/>
              </w:numPr>
              <w:rPr>
                <w:rFonts w:ascii="Arial" w:hAnsi="Arial" w:cs="Arial"/>
                <w:szCs w:val="20"/>
              </w:rPr>
            </w:pPr>
            <w:r w:rsidRPr="00E312D0">
              <w:rPr>
                <w:rStyle w:val="StyleArial"/>
              </w:rPr>
              <w:t>Postal code validation is documented in UI Guideline document.</w:t>
            </w:r>
          </w:p>
        </w:tc>
      </w:tr>
      <w:tr w:rsidR="00B85A24" w:rsidRPr="00B50B16" w:rsidTr="00B85A24">
        <w:trPr>
          <w:cantSplit/>
        </w:trPr>
        <w:tc>
          <w:tcPr>
            <w:tcW w:w="1284" w:type="pct"/>
            <w:tcBorders>
              <w:top w:val="single" w:sz="8" w:space="0" w:color="4F81BD"/>
              <w:left w:val="single" w:sz="8" w:space="0" w:color="4F81BD"/>
              <w:bottom w:val="single" w:sz="8" w:space="0" w:color="4F81BD"/>
              <w:right w:val="single" w:sz="8" w:space="0" w:color="4F81BD"/>
            </w:tcBorders>
            <w:shd w:val="clear" w:color="auto" w:fill="D3DFEE"/>
          </w:tcPr>
          <w:p w:rsidR="00B85A24" w:rsidRPr="00E312D0" w:rsidRDefault="00B85A24" w:rsidP="00411237">
            <w:pPr>
              <w:rPr>
                <w:rStyle w:val="StyleArial"/>
              </w:rPr>
            </w:pPr>
            <w:r w:rsidRPr="00E312D0">
              <w:rPr>
                <w:rStyle w:val="StyleArial"/>
              </w:rPr>
              <w:t>Phone Type</w:t>
            </w:r>
          </w:p>
        </w:tc>
        <w:tc>
          <w:tcPr>
            <w:tcW w:w="2310" w:type="pct"/>
            <w:tcBorders>
              <w:top w:val="single" w:sz="8" w:space="0" w:color="4F81BD"/>
              <w:left w:val="single" w:sz="8" w:space="0" w:color="4F81BD"/>
              <w:bottom w:val="single" w:sz="8" w:space="0" w:color="4F81BD"/>
              <w:right w:val="single" w:sz="8" w:space="0" w:color="4F81BD"/>
            </w:tcBorders>
            <w:shd w:val="clear" w:color="auto" w:fill="D3DFEE"/>
          </w:tcPr>
          <w:p w:rsidR="00B85A24" w:rsidRPr="00E312D0" w:rsidRDefault="00B85A24" w:rsidP="00846F3F">
            <w:pPr>
              <w:rPr>
                <w:rStyle w:val="StyleArial"/>
              </w:rPr>
            </w:pPr>
            <w:r w:rsidRPr="00E312D0">
              <w:rPr>
                <w:rStyle w:val="StyleArial"/>
              </w:rPr>
              <w:t>Customer phone type associated with the telephone number:  Home, Work</w:t>
            </w:r>
          </w:p>
        </w:tc>
        <w:tc>
          <w:tcPr>
            <w:tcW w:w="1406" w:type="pct"/>
            <w:tcBorders>
              <w:top w:val="single" w:sz="8" w:space="0" w:color="4F81BD"/>
              <w:left w:val="single" w:sz="8" w:space="0" w:color="4F81BD"/>
              <w:bottom w:val="single" w:sz="8" w:space="0" w:color="4F81BD"/>
              <w:right w:val="single" w:sz="8" w:space="0" w:color="4F81BD"/>
            </w:tcBorders>
            <w:shd w:val="clear" w:color="auto" w:fill="D3DFEE"/>
          </w:tcPr>
          <w:p w:rsidR="00B85A24" w:rsidRPr="00E312D0" w:rsidRDefault="00B85A24" w:rsidP="00411237">
            <w:pPr>
              <w:numPr>
                <w:ilvl w:val="0"/>
                <w:numId w:val="2"/>
              </w:numPr>
              <w:rPr>
                <w:rStyle w:val="StyleArial"/>
              </w:rPr>
            </w:pPr>
            <w:r w:rsidRPr="00E312D0">
              <w:rPr>
                <w:rStyle w:val="StyleArial"/>
              </w:rPr>
              <w:t>E-Journal</w:t>
            </w:r>
          </w:p>
          <w:p w:rsidR="00DF07C2" w:rsidRPr="00E312D0" w:rsidRDefault="00B85A24" w:rsidP="00DF07C2">
            <w:pPr>
              <w:numPr>
                <w:ilvl w:val="0"/>
                <w:numId w:val="2"/>
              </w:numPr>
              <w:rPr>
                <w:rStyle w:val="StyleArial"/>
              </w:rPr>
            </w:pPr>
            <w:r w:rsidRPr="00E312D0">
              <w:rPr>
                <w:rStyle w:val="StyleArial"/>
              </w:rPr>
              <w:t>POSLog</w:t>
            </w:r>
            <w:r w:rsidR="00DF07C2" w:rsidRPr="00E312D0">
              <w:rPr>
                <w:rStyle w:val="StyleArial"/>
              </w:rPr>
              <w:t xml:space="preserve"> </w:t>
            </w:r>
          </w:p>
          <w:p w:rsidR="00B85A24" w:rsidRPr="00B50B16" w:rsidRDefault="00DF07C2" w:rsidP="00DF07C2">
            <w:pPr>
              <w:numPr>
                <w:ilvl w:val="0"/>
                <w:numId w:val="2"/>
              </w:numPr>
              <w:rPr>
                <w:rFonts w:ascii="Arial" w:hAnsi="Arial" w:cs="Arial"/>
                <w:szCs w:val="20"/>
              </w:rPr>
            </w:pPr>
            <w:r w:rsidRPr="00E312D0">
              <w:rPr>
                <w:rStyle w:val="StyleArial"/>
              </w:rPr>
              <w:t>Customer Database</w:t>
            </w:r>
          </w:p>
        </w:tc>
      </w:tr>
      <w:tr w:rsidR="00B85A24" w:rsidRPr="00B50B16" w:rsidTr="00B85A24">
        <w:trPr>
          <w:cantSplit/>
        </w:trPr>
        <w:tc>
          <w:tcPr>
            <w:tcW w:w="1284" w:type="pct"/>
            <w:tcBorders>
              <w:top w:val="single" w:sz="8" w:space="0" w:color="4F81BD"/>
              <w:left w:val="single" w:sz="8" w:space="0" w:color="4F81BD"/>
              <w:bottom w:val="single" w:sz="8" w:space="0" w:color="4F81BD"/>
              <w:right w:val="single" w:sz="8" w:space="0" w:color="4F81BD"/>
            </w:tcBorders>
            <w:shd w:val="clear" w:color="auto" w:fill="D3DFEE"/>
          </w:tcPr>
          <w:p w:rsidR="00B85A24" w:rsidRPr="00E312D0" w:rsidRDefault="00B85A24" w:rsidP="00411237">
            <w:pPr>
              <w:rPr>
                <w:rStyle w:val="StyleArial"/>
              </w:rPr>
            </w:pPr>
            <w:r w:rsidRPr="00E312D0">
              <w:rPr>
                <w:rStyle w:val="StyleArial"/>
              </w:rPr>
              <w:t>Telephone No</w:t>
            </w:r>
          </w:p>
        </w:tc>
        <w:tc>
          <w:tcPr>
            <w:tcW w:w="2310" w:type="pct"/>
            <w:tcBorders>
              <w:top w:val="single" w:sz="8" w:space="0" w:color="4F81BD"/>
              <w:left w:val="single" w:sz="8" w:space="0" w:color="4F81BD"/>
              <w:bottom w:val="single" w:sz="8" w:space="0" w:color="4F81BD"/>
              <w:right w:val="single" w:sz="8" w:space="0" w:color="4F81BD"/>
            </w:tcBorders>
            <w:shd w:val="clear" w:color="auto" w:fill="D3DFEE"/>
          </w:tcPr>
          <w:p w:rsidR="00B85A24" w:rsidRPr="00E312D0" w:rsidRDefault="00B85A24" w:rsidP="00CE1595">
            <w:pPr>
              <w:rPr>
                <w:rStyle w:val="StyleArial"/>
              </w:rPr>
            </w:pPr>
            <w:r w:rsidRPr="00E312D0">
              <w:rPr>
                <w:rStyle w:val="StyleArial"/>
              </w:rPr>
              <w:t>Customer’s telephone number</w:t>
            </w:r>
          </w:p>
        </w:tc>
        <w:tc>
          <w:tcPr>
            <w:tcW w:w="1406" w:type="pct"/>
            <w:tcBorders>
              <w:top w:val="single" w:sz="8" w:space="0" w:color="4F81BD"/>
              <w:left w:val="single" w:sz="8" w:space="0" w:color="4F81BD"/>
              <w:bottom w:val="single" w:sz="8" w:space="0" w:color="4F81BD"/>
              <w:right w:val="single" w:sz="8" w:space="0" w:color="4F81BD"/>
            </w:tcBorders>
            <w:shd w:val="clear" w:color="auto" w:fill="D3DFEE"/>
          </w:tcPr>
          <w:p w:rsidR="00B85A24" w:rsidRPr="00E312D0" w:rsidRDefault="00B85A24" w:rsidP="00411237">
            <w:pPr>
              <w:numPr>
                <w:ilvl w:val="0"/>
                <w:numId w:val="2"/>
              </w:numPr>
              <w:rPr>
                <w:rStyle w:val="StyleArial"/>
              </w:rPr>
            </w:pPr>
            <w:r w:rsidRPr="00E312D0">
              <w:rPr>
                <w:rStyle w:val="StyleArial"/>
              </w:rPr>
              <w:t>E-Journal</w:t>
            </w:r>
          </w:p>
          <w:p w:rsidR="00DF07C2" w:rsidRPr="00E312D0" w:rsidRDefault="00B85A24" w:rsidP="00DF07C2">
            <w:pPr>
              <w:numPr>
                <w:ilvl w:val="0"/>
                <w:numId w:val="2"/>
              </w:numPr>
              <w:rPr>
                <w:rStyle w:val="StyleArial"/>
              </w:rPr>
            </w:pPr>
            <w:r w:rsidRPr="00E312D0">
              <w:rPr>
                <w:rStyle w:val="StyleArial"/>
              </w:rPr>
              <w:t>POSLog</w:t>
            </w:r>
            <w:r w:rsidR="00DF07C2" w:rsidRPr="00E312D0">
              <w:rPr>
                <w:rStyle w:val="StyleArial"/>
              </w:rPr>
              <w:t xml:space="preserve"> </w:t>
            </w:r>
          </w:p>
          <w:p w:rsidR="00B85A24" w:rsidRPr="00B50B16" w:rsidRDefault="00DF07C2" w:rsidP="00DF07C2">
            <w:pPr>
              <w:numPr>
                <w:ilvl w:val="0"/>
                <w:numId w:val="2"/>
              </w:numPr>
              <w:rPr>
                <w:rFonts w:ascii="Arial" w:hAnsi="Arial" w:cs="Arial"/>
                <w:szCs w:val="20"/>
              </w:rPr>
            </w:pPr>
            <w:r w:rsidRPr="00E312D0">
              <w:rPr>
                <w:rStyle w:val="StyleArial"/>
              </w:rPr>
              <w:t>Customer Database</w:t>
            </w:r>
          </w:p>
        </w:tc>
      </w:tr>
      <w:tr w:rsidR="00B85A24" w:rsidRPr="00B50B16" w:rsidTr="00B85A24">
        <w:trPr>
          <w:cantSplit/>
        </w:trPr>
        <w:tc>
          <w:tcPr>
            <w:tcW w:w="1284" w:type="pct"/>
            <w:tcBorders>
              <w:top w:val="single" w:sz="8" w:space="0" w:color="4F81BD"/>
              <w:left w:val="single" w:sz="8" w:space="0" w:color="4F81BD"/>
              <w:bottom w:val="single" w:sz="8" w:space="0" w:color="4F81BD"/>
              <w:right w:val="single" w:sz="8" w:space="0" w:color="4F81BD"/>
            </w:tcBorders>
            <w:shd w:val="clear" w:color="auto" w:fill="D3DFEE"/>
          </w:tcPr>
          <w:p w:rsidR="00B85A24" w:rsidRPr="00E312D0" w:rsidRDefault="00B85A24" w:rsidP="00411237">
            <w:pPr>
              <w:rPr>
                <w:rStyle w:val="StyleArial"/>
              </w:rPr>
            </w:pPr>
            <w:r w:rsidRPr="00E312D0">
              <w:rPr>
                <w:rStyle w:val="StyleArial"/>
              </w:rPr>
              <w:t>E-Mail</w:t>
            </w:r>
          </w:p>
        </w:tc>
        <w:tc>
          <w:tcPr>
            <w:tcW w:w="2310" w:type="pct"/>
            <w:tcBorders>
              <w:top w:val="single" w:sz="8" w:space="0" w:color="4F81BD"/>
              <w:left w:val="single" w:sz="8" w:space="0" w:color="4F81BD"/>
              <w:bottom w:val="single" w:sz="8" w:space="0" w:color="4F81BD"/>
              <w:right w:val="single" w:sz="8" w:space="0" w:color="4F81BD"/>
            </w:tcBorders>
            <w:shd w:val="clear" w:color="auto" w:fill="D3DFEE"/>
          </w:tcPr>
          <w:p w:rsidR="00B85A24" w:rsidRPr="00E312D0" w:rsidRDefault="00B85A24" w:rsidP="00CE1595">
            <w:pPr>
              <w:rPr>
                <w:rStyle w:val="StyleArial"/>
              </w:rPr>
            </w:pPr>
            <w:r w:rsidRPr="00E312D0">
              <w:rPr>
                <w:rStyle w:val="StyleArial"/>
              </w:rPr>
              <w:t>Customer’s email address</w:t>
            </w:r>
          </w:p>
        </w:tc>
        <w:tc>
          <w:tcPr>
            <w:tcW w:w="1406" w:type="pct"/>
            <w:tcBorders>
              <w:top w:val="single" w:sz="8" w:space="0" w:color="4F81BD"/>
              <w:left w:val="single" w:sz="8" w:space="0" w:color="4F81BD"/>
              <w:bottom w:val="single" w:sz="8" w:space="0" w:color="4F81BD"/>
              <w:right w:val="single" w:sz="8" w:space="0" w:color="4F81BD"/>
            </w:tcBorders>
            <w:shd w:val="clear" w:color="auto" w:fill="D3DFEE"/>
          </w:tcPr>
          <w:p w:rsidR="00B85A24" w:rsidRPr="00E312D0" w:rsidRDefault="00B85A24" w:rsidP="00411237">
            <w:pPr>
              <w:numPr>
                <w:ilvl w:val="0"/>
                <w:numId w:val="2"/>
              </w:numPr>
              <w:rPr>
                <w:rStyle w:val="StyleArial"/>
              </w:rPr>
            </w:pPr>
            <w:r w:rsidRPr="00E312D0">
              <w:rPr>
                <w:rStyle w:val="StyleArial"/>
              </w:rPr>
              <w:t>E-Journal</w:t>
            </w:r>
          </w:p>
          <w:p w:rsidR="00DF07C2" w:rsidRPr="00E312D0" w:rsidRDefault="00B85A24" w:rsidP="00DF07C2">
            <w:pPr>
              <w:numPr>
                <w:ilvl w:val="0"/>
                <w:numId w:val="2"/>
              </w:numPr>
              <w:rPr>
                <w:rStyle w:val="StyleArial"/>
              </w:rPr>
            </w:pPr>
            <w:r w:rsidRPr="00E312D0">
              <w:rPr>
                <w:rStyle w:val="StyleArial"/>
              </w:rPr>
              <w:t>POSLog</w:t>
            </w:r>
            <w:r w:rsidR="00DF07C2" w:rsidRPr="00E312D0">
              <w:rPr>
                <w:rStyle w:val="StyleArial"/>
              </w:rPr>
              <w:t xml:space="preserve"> </w:t>
            </w:r>
          </w:p>
          <w:p w:rsidR="00B85A24" w:rsidRPr="00B50B16" w:rsidRDefault="00DF07C2" w:rsidP="00DF07C2">
            <w:pPr>
              <w:numPr>
                <w:ilvl w:val="0"/>
                <w:numId w:val="2"/>
              </w:numPr>
              <w:rPr>
                <w:rFonts w:ascii="Arial" w:hAnsi="Arial" w:cs="Arial"/>
                <w:szCs w:val="20"/>
              </w:rPr>
            </w:pPr>
            <w:r w:rsidRPr="00E312D0">
              <w:rPr>
                <w:rStyle w:val="StyleArial"/>
              </w:rPr>
              <w:t>Customer Database</w:t>
            </w:r>
          </w:p>
        </w:tc>
      </w:tr>
    </w:tbl>
    <w:p w:rsidR="00FD5BA1" w:rsidRPr="00B50B16" w:rsidRDefault="00FD5BA1" w:rsidP="00FD5BA1">
      <w:pPr>
        <w:pStyle w:val="Heading1"/>
        <w:rPr>
          <w:i/>
        </w:rPr>
      </w:pPr>
      <w:bookmarkStart w:id="41" w:name="_Toc399406974"/>
      <w:r w:rsidRPr="00B50B16">
        <w:rPr>
          <w:i/>
        </w:rPr>
        <w:t>Supplemental Specifications</w:t>
      </w:r>
      <w:bookmarkEnd w:id="40"/>
      <w:bookmarkEnd w:id="41"/>
    </w:p>
    <w:p w:rsidR="00A36851" w:rsidRPr="00B50B16" w:rsidRDefault="00A36851" w:rsidP="00B951D2">
      <w:pPr>
        <w:pStyle w:val="Heading2"/>
      </w:pPr>
      <w:bookmarkStart w:id="42" w:name="_Toc320880017"/>
      <w:bookmarkStart w:id="43" w:name="_Toc399406975"/>
      <w:r w:rsidRPr="00B50B16">
        <w:t>Electronic Journal</w:t>
      </w:r>
      <w:bookmarkEnd w:id="42"/>
      <w:bookmarkEnd w:id="43"/>
    </w:p>
    <w:p w:rsidR="00A36851" w:rsidRPr="00B50B16" w:rsidRDefault="00A36851" w:rsidP="00A36851">
      <w:pPr>
        <w:pStyle w:val="BodyText"/>
        <w:rPr>
          <w:rFonts w:cs="Arial"/>
        </w:rPr>
      </w:pPr>
      <w:r w:rsidRPr="00B50B16">
        <w:rPr>
          <w:rFonts w:cs="Arial"/>
        </w:rPr>
        <w:t>Electronic journal mockups for this feature are documented in the BBYC Phase 1 Electronic Journal document.</w:t>
      </w:r>
    </w:p>
    <w:p w:rsidR="00A36851" w:rsidRPr="00B50B16" w:rsidRDefault="00A36851" w:rsidP="00B951D2">
      <w:pPr>
        <w:pStyle w:val="Heading2"/>
      </w:pPr>
      <w:bookmarkStart w:id="44" w:name="_Toc320880018"/>
      <w:bookmarkStart w:id="45" w:name="_Toc399406976"/>
      <w:r w:rsidRPr="00B50B16">
        <w:t>POSLog</w:t>
      </w:r>
      <w:bookmarkEnd w:id="44"/>
      <w:bookmarkEnd w:id="45"/>
    </w:p>
    <w:p w:rsidR="00A36851" w:rsidRPr="00B50B16" w:rsidRDefault="00A36851" w:rsidP="00A36851">
      <w:pPr>
        <w:pStyle w:val="BodyText"/>
        <w:rPr>
          <w:rFonts w:cs="Arial"/>
        </w:rPr>
      </w:pPr>
      <w:r w:rsidRPr="00B50B16">
        <w:rPr>
          <w:rFonts w:cs="Arial"/>
        </w:rPr>
        <w:t>POSLog mockups for this feature are documented in the BBYC Phase 1 POSLog document.</w:t>
      </w:r>
    </w:p>
    <w:p w:rsidR="00A36851" w:rsidRPr="00B50B16" w:rsidRDefault="00A36851" w:rsidP="00B951D2">
      <w:pPr>
        <w:pStyle w:val="Heading2"/>
      </w:pPr>
      <w:bookmarkStart w:id="46" w:name="_Toc320880019"/>
      <w:bookmarkStart w:id="47" w:name="_Toc399406977"/>
      <w:r w:rsidRPr="00B50B16">
        <w:t>Printed Receipts</w:t>
      </w:r>
      <w:bookmarkEnd w:id="46"/>
      <w:bookmarkEnd w:id="47"/>
    </w:p>
    <w:p w:rsidR="00A36851" w:rsidRPr="00B50B16" w:rsidRDefault="00A36851" w:rsidP="00A36851">
      <w:pPr>
        <w:pStyle w:val="BodyText"/>
        <w:rPr>
          <w:rFonts w:cs="Arial"/>
        </w:rPr>
      </w:pPr>
      <w:r w:rsidRPr="00B50B16">
        <w:rPr>
          <w:rFonts w:cs="Arial"/>
        </w:rPr>
        <w:t>Printed receipt mockups, where applicable, are documented in the BBYC Phase 1 Receipt document.</w:t>
      </w:r>
    </w:p>
    <w:p w:rsidR="00B85A24" w:rsidRPr="00B50B16" w:rsidRDefault="00B85A24" w:rsidP="00B85A24">
      <w:pPr>
        <w:pStyle w:val="Heading2"/>
      </w:pPr>
      <w:bookmarkStart w:id="48" w:name="_Toc317756331"/>
      <w:bookmarkStart w:id="49" w:name="_Toc399406978"/>
      <w:bookmarkStart w:id="50" w:name="_Toc320880021"/>
      <w:r w:rsidRPr="00B50B16">
        <w:lastRenderedPageBreak/>
        <w:t>Suspend Feature</w:t>
      </w:r>
      <w:bookmarkEnd w:id="48"/>
      <w:bookmarkEnd w:id="49"/>
    </w:p>
    <w:p w:rsidR="00B85A24" w:rsidRPr="00B50B16" w:rsidRDefault="00B85A24" w:rsidP="00B85A24">
      <w:pPr>
        <w:pStyle w:val="BodyText"/>
        <w:rPr>
          <w:rFonts w:cs="Arial"/>
        </w:rPr>
      </w:pPr>
      <w:r w:rsidRPr="00B50B16">
        <w:rPr>
          <w:rFonts w:cs="Arial"/>
        </w:rPr>
        <w:t>The Suspend Use Case is updated to reflect that the data captured prior to suspending a transaction is available when the transaction is resumed.</w:t>
      </w:r>
    </w:p>
    <w:p w:rsidR="00320DD3" w:rsidRPr="00B50B16" w:rsidRDefault="0063125C" w:rsidP="0015173B">
      <w:pPr>
        <w:pStyle w:val="Heading1"/>
        <w:rPr>
          <w:i/>
        </w:rPr>
      </w:pPr>
      <w:bookmarkStart w:id="51" w:name="_Toc399406979"/>
      <w:bookmarkEnd w:id="50"/>
      <w:r w:rsidRPr="00B50B16">
        <w:rPr>
          <w:i/>
        </w:rPr>
        <w:t xml:space="preserve">Screen </w:t>
      </w:r>
      <w:bookmarkEnd w:id="17"/>
      <w:r w:rsidR="00D01C88" w:rsidRPr="00B50B16">
        <w:rPr>
          <w:i/>
        </w:rPr>
        <w:t>Layouts</w:t>
      </w:r>
      <w:bookmarkEnd w:id="51"/>
    </w:p>
    <w:p w:rsidR="00B85A24" w:rsidRPr="00B50B16" w:rsidRDefault="00B85A24" w:rsidP="00B85A24">
      <w:pPr>
        <w:pStyle w:val="Heading2"/>
        <w:keepLines/>
      </w:pPr>
      <w:bookmarkStart w:id="52" w:name="_Toc317756333"/>
      <w:bookmarkStart w:id="53" w:name="_Toc399406980"/>
      <w:r w:rsidRPr="00B50B16">
        <w:t>Customer</w:t>
      </w:r>
      <w:bookmarkEnd w:id="52"/>
      <w:r w:rsidR="00E54458" w:rsidRPr="00B50B16">
        <w:t xml:space="preserve"> Search</w:t>
      </w:r>
      <w:bookmarkEnd w:id="53"/>
    </w:p>
    <w:p w:rsidR="00B85A24" w:rsidRPr="00B50B16" w:rsidRDefault="00E54458" w:rsidP="00B85A24">
      <w:pPr>
        <w:pStyle w:val="BodyText"/>
        <w:keepLines/>
        <w:rPr>
          <w:rFonts w:cs="Arial"/>
        </w:rPr>
      </w:pPr>
      <w:r w:rsidRPr="00B50B16">
        <w:rPr>
          <w:rFonts w:cs="Arial"/>
        </w:rPr>
        <w:t xml:space="preserve">The </w:t>
      </w:r>
      <w:r w:rsidR="00B85A24" w:rsidRPr="00B50B16">
        <w:rPr>
          <w:rFonts w:cs="Arial"/>
        </w:rPr>
        <w:t xml:space="preserve">Customer </w:t>
      </w:r>
      <w:r w:rsidRPr="00B50B16">
        <w:rPr>
          <w:rFonts w:cs="Arial"/>
        </w:rPr>
        <w:t xml:space="preserve">Search </w:t>
      </w:r>
      <w:r w:rsidR="00B85A24" w:rsidRPr="00B50B16">
        <w:rPr>
          <w:rFonts w:cs="Arial"/>
        </w:rPr>
        <w:t xml:space="preserve">screen appears when the operator initiates a process that requires a customer to be captured prior to continuing.  </w:t>
      </w:r>
    </w:p>
    <w:p w:rsidR="00B85A24" w:rsidRPr="00B50B16" w:rsidRDefault="00B85A24" w:rsidP="00E312D0">
      <w:pPr>
        <w:pStyle w:val="Heading3"/>
      </w:pPr>
      <w:r w:rsidRPr="00B50B16">
        <w:t>Mockup</w:t>
      </w:r>
    </w:p>
    <w:p w:rsidR="00B85A24" w:rsidRPr="00B50B16" w:rsidRDefault="004E4437" w:rsidP="00B85A24">
      <w:pPr>
        <w:pStyle w:val="BodyText"/>
        <w:keepLines/>
        <w:jc w:val="center"/>
        <w:rPr>
          <w:rFonts w:cs="Arial"/>
        </w:rPr>
      </w:pPr>
      <w:r w:rsidRPr="00B50B16">
        <w:rPr>
          <w:rFonts w:cs="Arial"/>
          <w:noProof/>
        </w:rPr>
        <w:drawing>
          <wp:inline distT="0" distB="0" distL="0" distR="0" wp14:anchorId="5C545F2E" wp14:editId="2BD45230">
            <wp:extent cx="6858000" cy="4048175"/>
            <wp:effectExtent l="19050" t="0" r="0" b="0"/>
            <wp:docPr id="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srcRect/>
                    <a:stretch>
                      <a:fillRect/>
                    </a:stretch>
                  </pic:blipFill>
                  <pic:spPr bwMode="auto">
                    <a:xfrm>
                      <a:off x="0" y="0"/>
                      <a:ext cx="6858000" cy="4048175"/>
                    </a:xfrm>
                    <a:prstGeom prst="rect">
                      <a:avLst/>
                    </a:prstGeom>
                    <a:noFill/>
                    <a:ln w="9525">
                      <a:noFill/>
                      <a:miter lim="800000"/>
                      <a:headEnd/>
                      <a:tailEnd/>
                    </a:ln>
                  </pic:spPr>
                </pic:pic>
              </a:graphicData>
            </a:graphic>
          </wp:inline>
        </w:drawing>
      </w:r>
    </w:p>
    <w:p w:rsidR="00B85A24" w:rsidRPr="00B50B16" w:rsidRDefault="00B85A24" w:rsidP="00B85A24">
      <w:pPr>
        <w:pStyle w:val="Caption"/>
        <w:keepLines/>
        <w:rPr>
          <w:rFonts w:cs="Arial"/>
        </w:rPr>
      </w:pPr>
      <w:r w:rsidRPr="00B50B16">
        <w:rPr>
          <w:rFonts w:cs="Arial"/>
        </w:rPr>
        <w:t xml:space="preserve">Figure </w:t>
      </w:r>
      <w:r w:rsidR="00F73A31" w:rsidRPr="00B50B16">
        <w:rPr>
          <w:rFonts w:cs="Arial"/>
        </w:rPr>
        <w:fldChar w:fldCharType="begin"/>
      </w:r>
      <w:r w:rsidR="008A79F7" w:rsidRPr="00B50B16">
        <w:rPr>
          <w:rFonts w:cs="Arial"/>
        </w:rPr>
        <w:instrText xml:space="preserve"> SEQ Figure \* ARABIC </w:instrText>
      </w:r>
      <w:r w:rsidR="00F73A31" w:rsidRPr="00B50B16">
        <w:rPr>
          <w:rFonts w:cs="Arial"/>
        </w:rPr>
        <w:fldChar w:fldCharType="separate"/>
      </w:r>
      <w:r w:rsidR="00D54789" w:rsidRPr="00B50B16">
        <w:rPr>
          <w:rFonts w:cs="Arial"/>
          <w:noProof/>
        </w:rPr>
        <w:t>1</w:t>
      </w:r>
      <w:r w:rsidR="00F73A31" w:rsidRPr="00B50B16">
        <w:rPr>
          <w:rFonts w:cs="Arial"/>
        </w:rPr>
        <w:fldChar w:fldCharType="end"/>
      </w:r>
      <w:r w:rsidRPr="00B50B16">
        <w:rPr>
          <w:rFonts w:cs="Arial"/>
        </w:rPr>
        <w:t>: Customer</w:t>
      </w:r>
      <w:r w:rsidR="00E54458" w:rsidRPr="00B50B16">
        <w:rPr>
          <w:rFonts w:cs="Arial"/>
        </w:rPr>
        <w:t xml:space="preserve"> Search</w:t>
      </w:r>
    </w:p>
    <w:p w:rsidR="00DF07C2" w:rsidRPr="00E312D0" w:rsidRDefault="00DF07C2">
      <w:pPr>
        <w:rPr>
          <w:rStyle w:val="StyleArial"/>
        </w:rPr>
      </w:pPr>
      <w:r w:rsidRPr="00E312D0">
        <w:rPr>
          <w:rStyle w:val="StyleArial"/>
        </w:rPr>
        <w:br w:type="page"/>
      </w:r>
    </w:p>
    <w:p w:rsidR="000916F9" w:rsidRPr="00B50B16" w:rsidRDefault="00234825" w:rsidP="00E312D0">
      <w:pPr>
        <w:pStyle w:val="Heading3"/>
      </w:pPr>
      <w:r w:rsidRPr="00B50B16">
        <w:lastRenderedPageBreak/>
        <w:t>Instruction</w:t>
      </w:r>
      <w:r w:rsidR="009C1FFA" w:rsidRPr="00B50B16">
        <w:t xml:space="preserve"> </w:t>
      </w:r>
      <w:r w:rsidR="003B6D48" w:rsidRPr="00B50B16">
        <w:t>Text</w:t>
      </w:r>
    </w:p>
    <w:tbl>
      <w:tblPr>
        <w:tblW w:w="4900" w:type="pct"/>
        <w:tblInd w:w="144"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left w:w="115" w:type="dxa"/>
          <w:right w:w="115" w:type="dxa"/>
        </w:tblCellMar>
        <w:tblLook w:val="04A0" w:firstRow="1" w:lastRow="0" w:firstColumn="1" w:lastColumn="0" w:noHBand="0" w:noVBand="1"/>
      </w:tblPr>
      <w:tblGrid>
        <w:gridCol w:w="10564"/>
      </w:tblGrid>
      <w:tr w:rsidR="003740F8" w:rsidRPr="00B50B16" w:rsidTr="00411237">
        <w:trPr>
          <w:cantSplit/>
        </w:trPr>
        <w:tc>
          <w:tcPr>
            <w:tcW w:w="10809" w:type="dxa"/>
            <w:tcBorders>
              <w:top w:val="single" w:sz="8" w:space="0" w:color="4F81BD"/>
              <w:left w:val="single" w:sz="8" w:space="0" w:color="4F81BD"/>
              <w:bottom w:val="single" w:sz="18" w:space="0" w:color="4F81BD"/>
              <w:right w:val="single" w:sz="8" w:space="0" w:color="4F81BD"/>
            </w:tcBorders>
          </w:tcPr>
          <w:p w:rsidR="003740F8" w:rsidRPr="00E312D0" w:rsidRDefault="00234825" w:rsidP="00721745">
            <w:pPr>
              <w:rPr>
                <w:rStyle w:val="StyleArialBold"/>
              </w:rPr>
            </w:pPr>
            <w:r w:rsidRPr="00E312D0">
              <w:rPr>
                <w:rStyle w:val="StyleArialBold"/>
              </w:rPr>
              <w:t>Instructions</w:t>
            </w:r>
          </w:p>
        </w:tc>
      </w:tr>
      <w:tr w:rsidR="003740F8" w:rsidRPr="00B50B16" w:rsidTr="00411237">
        <w:trPr>
          <w:cantSplit/>
        </w:trPr>
        <w:tc>
          <w:tcPr>
            <w:tcW w:w="10809" w:type="dxa"/>
            <w:tcBorders>
              <w:top w:val="single" w:sz="8" w:space="0" w:color="4F81BD"/>
              <w:left w:val="single" w:sz="8" w:space="0" w:color="4F81BD"/>
              <w:bottom w:val="single" w:sz="8" w:space="0" w:color="4F81BD"/>
              <w:right w:val="single" w:sz="8" w:space="0" w:color="4F81BD"/>
            </w:tcBorders>
            <w:shd w:val="clear" w:color="auto" w:fill="D3DFEE"/>
          </w:tcPr>
          <w:p w:rsidR="003740F8" w:rsidRPr="00E312D0" w:rsidRDefault="00411237" w:rsidP="00721745">
            <w:pPr>
              <w:rPr>
                <w:rStyle w:val="StyleArial"/>
              </w:rPr>
            </w:pPr>
            <w:r w:rsidRPr="00E312D0">
              <w:rPr>
                <w:rStyle w:val="StyleArial"/>
              </w:rPr>
              <w:t>None</w:t>
            </w:r>
          </w:p>
        </w:tc>
      </w:tr>
    </w:tbl>
    <w:p w:rsidR="008A0D9D" w:rsidRPr="00B50B16" w:rsidRDefault="008A0D9D" w:rsidP="00E312D0">
      <w:pPr>
        <w:pStyle w:val="Heading3"/>
      </w:pPr>
      <w:bookmarkStart w:id="54" w:name="_Ref323134283"/>
      <w:r w:rsidRPr="00B50B16">
        <w:t>Navigation</w:t>
      </w:r>
      <w:r w:rsidR="003B6D48" w:rsidRPr="00B50B16">
        <w:t>/Menu Key</w:t>
      </w:r>
      <w:bookmarkEnd w:id="54"/>
    </w:p>
    <w:tbl>
      <w:tblPr>
        <w:tblW w:w="4900" w:type="pct"/>
        <w:tblInd w:w="144"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left w:w="115" w:type="dxa"/>
          <w:right w:w="115" w:type="dxa"/>
        </w:tblCellMar>
        <w:tblLook w:val="04A0" w:firstRow="1" w:lastRow="0" w:firstColumn="1" w:lastColumn="0" w:noHBand="0" w:noVBand="1"/>
      </w:tblPr>
      <w:tblGrid>
        <w:gridCol w:w="1714"/>
        <w:gridCol w:w="1549"/>
        <w:gridCol w:w="3700"/>
        <w:gridCol w:w="3601"/>
      </w:tblGrid>
      <w:tr w:rsidR="00366130" w:rsidRPr="00E312D0" w:rsidTr="0011607C">
        <w:trPr>
          <w:cantSplit/>
        </w:trPr>
        <w:tc>
          <w:tcPr>
            <w:tcW w:w="1714" w:type="dxa"/>
            <w:tcBorders>
              <w:top w:val="single" w:sz="8" w:space="0" w:color="4F81BD"/>
              <w:left w:val="single" w:sz="8" w:space="0" w:color="4F81BD"/>
              <w:bottom w:val="single" w:sz="18" w:space="0" w:color="4F81BD"/>
              <w:right w:val="single" w:sz="8" w:space="0" w:color="4F81BD"/>
            </w:tcBorders>
          </w:tcPr>
          <w:p w:rsidR="00366130" w:rsidRPr="00E312D0" w:rsidRDefault="00366130" w:rsidP="00366130">
            <w:pPr>
              <w:pStyle w:val="BodyText"/>
              <w:spacing w:after="0"/>
              <w:rPr>
                <w:rFonts w:cs="Arial"/>
                <w:b/>
                <w:bCs/>
                <w:sz w:val="22"/>
                <w:szCs w:val="22"/>
              </w:rPr>
            </w:pPr>
            <w:r w:rsidRPr="00E312D0">
              <w:rPr>
                <w:rFonts w:cs="Arial"/>
                <w:b/>
                <w:bCs/>
                <w:sz w:val="22"/>
                <w:szCs w:val="22"/>
              </w:rPr>
              <w:t>Label</w:t>
            </w:r>
          </w:p>
        </w:tc>
        <w:tc>
          <w:tcPr>
            <w:tcW w:w="1549" w:type="dxa"/>
            <w:tcBorders>
              <w:top w:val="single" w:sz="8" w:space="0" w:color="4F81BD"/>
              <w:left w:val="single" w:sz="8" w:space="0" w:color="4F81BD"/>
              <w:bottom w:val="single" w:sz="18" w:space="0" w:color="4F81BD"/>
              <w:right w:val="single" w:sz="8" w:space="0" w:color="4F81BD"/>
            </w:tcBorders>
          </w:tcPr>
          <w:p w:rsidR="00366130" w:rsidRPr="00E312D0" w:rsidRDefault="00366130" w:rsidP="00366130">
            <w:pPr>
              <w:pStyle w:val="BodyText"/>
              <w:spacing w:after="0"/>
              <w:rPr>
                <w:rFonts w:cs="Arial"/>
                <w:b/>
                <w:bCs/>
                <w:sz w:val="22"/>
                <w:szCs w:val="22"/>
              </w:rPr>
            </w:pPr>
            <w:r w:rsidRPr="00E312D0">
              <w:rPr>
                <w:rFonts w:cs="Arial"/>
                <w:b/>
                <w:bCs/>
                <w:sz w:val="22"/>
                <w:szCs w:val="22"/>
              </w:rPr>
              <w:t>State</w:t>
            </w:r>
          </w:p>
        </w:tc>
        <w:tc>
          <w:tcPr>
            <w:tcW w:w="3700" w:type="dxa"/>
            <w:tcBorders>
              <w:top w:val="single" w:sz="8" w:space="0" w:color="4F81BD"/>
              <w:left w:val="single" w:sz="8" w:space="0" w:color="4F81BD"/>
              <w:bottom w:val="single" w:sz="18" w:space="0" w:color="4F81BD"/>
              <w:right w:val="single" w:sz="8" w:space="0" w:color="4F81BD"/>
            </w:tcBorders>
          </w:tcPr>
          <w:p w:rsidR="00366130" w:rsidRPr="00E312D0" w:rsidRDefault="00366130" w:rsidP="00366130">
            <w:pPr>
              <w:pStyle w:val="BodyText"/>
              <w:spacing w:after="0"/>
              <w:rPr>
                <w:rFonts w:cs="Arial"/>
                <w:b/>
                <w:bCs/>
                <w:sz w:val="22"/>
                <w:szCs w:val="22"/>
              </w:rPr>
            </w:pPr>
            <w:r w:rsidRPr="00E312D0">
              <w:rPr>
                <w:rFonts w:cs="Arial"/>
                <w:b/>
                <w:bCs/>
                <w:sz w:val="22"/>
                <w:szCs w:val="22"/>
              </w:rPr>
              <w:t>Next Screen</w:t>
            </w:r>
          </w:p>
        </w:tc>
        <w:tc>
          <w:tcPr>
            <w:tcW w:w="3601" w:type="dxa"/>
            <w:tcBorders>
              <w:top w:val="single" w:sz="8" w:space="0" w:color="4F81BD"/>
              <w:left w:val="single" w:sz="8" w:space="0" w:color="4F81BD"/>
              <w:bottom w:val="single" w:sz="18" w:space="0" w:color="4F81BD"/>
              <w:right w:val="single" w:sz="8" w:space="0" w:color="4F81BD"/>
            </w:tcBorders>
          </w:tcPr>
          <w:p w:rsidR="00366130" w:rsidRPr="00E312D0" w:rsidRDefault="00366130" w:rsidP="00366130">
            <w:pPr>
              <w:pStyle w:val="BodyText"/>
              <w:spacing w:after="0"/>
              <w:rPr>
                <w:rFonts w:cs="Arial"/>
                <w:b/>
                <w:bCs/>
                <w:sz w:val="22"/>
                <w:szCs w:val="22"/>
              </w:rPr>
            </w:pPr>
            <w:r w:rsidRPr="00E312D0">
              <w:rPr>
                <w:rFonts w:cs="Arial"/>
                <w:b/>
                <w:bCs/>
                <w:sz w:val="22"/>
                <w:szCs w:val="22"/>
              </w:rPr>
              <w:t>Notes</w:t>
            </w:r>
          </w:p>
        </w:tc>
      </w:tr>
      <w:tr w:rsidR="00411237" w:rsidRPr="00B50B16" w:rsidTr="0011607C">
        <w:trPr>
          <w:cantSplit/>
        </w:trPr>
        <w:tc>
          <w:tcPr>
            <w:tcW w:w="1714" w:type="dxa"/>
            <w:tcBorders>
              <w:top w:val="single" w:sz="8" w:space="0" w:color="4F81BD"/>
              <w:left w:val="single" w:sz="8" w:space="0" w:color="4F81BD"/>
              <w:bottom w:val="single" w:sz="8" w:space="0" w:color="4F81BD"/>
              <w:right w:val="single" w:sz="8" w:space="0" w:color="4F81BD"/>
            </w:tcBorders>
            <w:shd w:val="clear" w:color="auto" w:fill="D3DFEE"/>
          </w:tcPr>
          <w:p w:rsidR="00411237" w:rsidRPr="00B50B16" w:rsidRDefault="00411237" w:rsidP="00411237">
            <w:pPr>
              <w:pStyle w:val="BodyText"/>
              <w:keepNext/>
              <w:keepLines/>
              <w:spacing w:after="0"/>
              <w:rPr>
                <w:rFonts w:cs="Arial"/>
              </w:rPr>
            </w:pPr>
            <w:r w:rsidRPr="00B50B16">
              <w:rPr>
                <w:rFonts w:cs="Arial"/>
              </w:rPr>
              <w:t>Back</w:t>
            </w:r>
          </w:p>
        </w:tc>
        <w:tc>
          <w:tcPr>
            <w:tcW w:w="1549" w:type="dxa"/>
            <w:tcBorders>
              <w:top w:val="single" w:sz="8" w:space="0" w:color="4F81BD"/>
              <w:left w:val="single" w:sz="8" w:space="0" w:color="4F81BD"/>
              <w:bottom w:val="single" w:sz="8" w:space="0" w:color="4F81BD"/>
              <w:right w:val="single" w:sz="8" w:space="0" w:color="4F81BD"/>
            </w:tcBorders>
            <w:shd w:val="clear" w:color="auto" w:fill="D3DFEE"/>
          </w:tcPr>
          <w:p w:rsidR="00411237" w:rsidRPr="00B50B16" w:rsidRDefault="00411237" w:rsidP="00411237">
            <w:pPr>
              <w:pStyle w:val="BodyText"/>
              <w:keepNext/>
              <w:keepLines/>
              <w:spacing w:after="0"/>
              <w:rPr>
                <w:rFonts w:cs="Arial"/>
              </w:rPr>
            </w:pPr>
            <w:r w:rsidRPr="00B50B16">
              <w:rPr>
                <w:rFonts w:cs="Arial"/>
              </w:rPr>
              <w:t>Enabled</w:t>
            </w:r>
          </w:p>
        </w:tc>
        <w:tc>
          <w:tcPr>
            <w:tcW w:w="3700" w:type="dxa"/>
            <w:tcBorders>
              <w:top w:val="single" w:sz="8" w:space="0" w:color="4F81BD"/>
              <w:left w:val="single" w:sz="8" w:space="0" w:color="4F81BD"/>
              <w:bottom w:val="single" w:sz="8" w:space="0" w:color="4F81BD"/>
              <w:right w:val="single" w:sz="8" w:space="0" w:color="4F81BD"/>
            </w:tcBorders>
            <w:shd w:val="clear" w:color="auto" w:fill="D3DFEE"/>
          </w:tcPr>
          <w:p w:rsidR="00411237" w:rsidRPr="00B50B16" w:rsidRDefault="00411237" w:rsidP="00411237">
            <w:pPr>
              <w:pStyle w:val="BodyText"/>
              <w:keepNext/>
              <w:keepLines/>
              <w:spacing w:after="0"/>
              <w:rPr>
                <w:rFonts w:cs="Arial"/>
              </w:rPr>
            </w:pPr>
            <w:r w:rsidRPr="00B50B16">
              <w:rPr>
                <w:rFonts w:cs="Arial"/>
              </w:rPr>
              <w:t>Calling use case</w:t>
            </w:r>
          </w:p>
        </w:tc>
        <w:tc>
          <w:tcPr>
            <w:tcW w:w="3601" w:type="dxa"/>
            <w:tcBorders>
              <w:top w:val="single" w:sz="8" w:space="0" w:color="4F81BD"/>
              <w:left w:val="single" w:sz="8" w:space="0" w:color="4F81BD"/>
              <w:bottom w:val="single" w:sz="8" w:space="0" w:color="4F81BD"/>
              <w:right w:val="single" w:sz="8" w:space="0" w:color="4F81BD"/>
            </w:tcBorders>
            <w:shd w:val="clear" w:color="auto" w:fill="D3DFEE"/>
          </w:tcPr>
          <w:p w:rsidR="00411237" w:rsidRPr="00B50B16" w:rsidRDefault="0084636B" w:rsidP="00411237">
            <w:pPr>
              <w:pStyle w:val="BodyText"/>
              <w:keepNext/>
              <w:keepLines/>
              <w:spacing w:after="0"/>
              <w:rPr>
                <w:rFonts w:cs="Arial"/>
              </w:rPr>
            </w:pPr>
            <w:r w:rsidRPr="00B50B16">
              <w:rPr>
                <w:rFonts w:cs="Arial"/>
              </w:rPr>
              <w:t>None</w:t>
            </w:r>
          </w:p>
        </w:tc>
      </w:tr>
      <w:tr w:rsidR="00D308C1" w:rsidRPr="00B50B16" w:rsidTr="0011607C">
        <w:trPr>
          <w:cantSplit/>
        </w:trPr>
        <w:tc>
          <w:tcPr>
            <w:tcW w:w="1714" w:type="dxa"/>
            <w:tcBorders>
              <w:top w:val="single" w:sz="8" w:space="0" w:color="4F81BD"/>
              <w:left w:val="single" w:sz="8" w:space="0" w:color="4F81BD"/>
              <w:bottom w:val="single" w:sz="8" w:space="0" w:color="4F81BD"/>
              <w:right w:val="single" w:sz="8" w:space="0" w:color="4F81BD"/>
            </w:tcBorders>
            <w:shd w:val="clear" w:color="auto" w:fill="D3DFEE"/>
          </w:tcPr>
          <w:p w:rsidR="00D308C1" w:rsidRPr="00B50B16" w:rsidRDefault="00D308C1" w:rsidP="00411237">
            <w:pPr>
              <w:pStyle w:val="BodyText"/>
              <w:keepNext/>
              <w:keepLines/>
              <w:spacing w:after="0"/>
              <w:rPr>
                <w:rFonts w:cs="Arial"/>
              </w:rPr>
            </w:pPr>
            <w:r w:rsidRPr="00B50B16">
              <w:rPr>
                <w:rFonts w:cs="Arial"/>
              </w:rPr>
              <w:t>Add</w:t>
            </w:r>
          </w:p>
        </w:tc>
        <w:tc>
          <w:tcPr>
            <w:tcW w:w="1549" w:type="dxa"/>
            <w:tcBorders>
              <w:top w:val="single" w:sz="8" w:space="0" w:color="4F81BD"/>
              <w:left w:val="single" w:sz="8" w:space="0" w:color="4F81BD"/>
              <w:bottom w:val="single" w:sz="8" w:space="0" w:color="4F81BD"/>
              <w:right w:val="single" w:sz="8" w:space="0" w:color="4F81BD"/>
            </w:tcBorders>
            <w:shd w:val="clear" w:color="auto" w:fill="D3DFEE"/>
          </w:tcPr>
          <w:p w:rsidR="00D308C1" w:rsidRPr="00B50B16" w:rsidRDefault="00D308C1" w:rsidP="00411237">
            <w:pPr>
              <w:pStyle w:val="BodyText"/>
              <w:keepNext/>
              <w:keepLines/>
              <w:spacing w:after="0"/>
              <w:rPr>
                <w:rFonts w:cs="Arial"/>
              </w:rPr>
            </w:pPr>
            <w:r w:rsidRPr="00B50B16">
              <w:rPr>
                <w:rFonts w:cs="Arial"/>
              </w:rPr>
              <w:t>Enabled</w:t>
            </w:r>
          </w:p>
        </w:tc>
        <w:tc>
          <w:tcPr>
            <w:tcW w:w="3700" w:type="dxa"/>
            <w:tcBorders>
              <w:top w:val="single" w:sz="8" w:space="0" w:color="4F81BD"/>
              <w:left w:val="single" w:sz="8" w:space="0" w:color="4F81BD"/>
              <w:bottom w:val="single" w:sz="8" w:space="0" w:color="4F81BD"/>
              <w:right w:val="single" w:sz="8" w:space="0" w:color="4F81BD"/>
            </w:tcBorders>
            <w:shd w:val="clear" w:color="auto" w:fill="D3DFEE"/>
          </w:tcPr>
          <w:p w:rsidR="00D308C1" w:rsidRPr="00B50B16" w:rsidRDefault="00D308C1" w:rsidP="00411237">
            <w:pPr>
              <w:pStyle w:val="BodyText"/>
              <w:keepNext/>
              <w:keepLines/>
              <w:spacing w:after="0"/>
              <w:rPr>
                <w:rFonts w:cs="Arial"/>
              </w:rPr>
            </w:pPr>
            <w:r w:rsidRPr="00B50B16">
              <w:rPr>
                <w:rFonts w:cs="Arial"/>
              </w:rPr>
              <w:t>Customer Add</w:t>
            </w:r>
          </w:p>
        </w:tc>
        <w:tc>
          <w:tcPr>
            <w:tcW w:w="3601" w:type="dxa"/>
            <w:tcBorders>
              <w:top w:val="single" w:sz="8" w:space="0" w:color="4F81BD"/>
              <w:left w:val="single" w:sz="8" w:space="0" w:color="4F81BD"/>
              <w:bottom w:val="single" w:sz="8" w:space="0" w:color="4F81BD"/>
              <w:right w:val="single" w:sz="8" w:space="0" w:color="4F81BD"/>
            </w:tcBorders>
            <w:shd w:val="clear" w:color="auto" w:fill="D3DFEE"/>
          </w:tcPr>
          <w:p w:rsidR="00D308C1" w:rsidRPr="00B50B16" w:rsidRDefault="004E4437" w:rsidP="00411237">
            <w:pPr>
              <w:pStyle w:val="BodyText"/>
              <w:keepNext/>
              <w:keepLines/>
              <w:spacing w:after="0"/>
              <w:rPr>
                <w:rFonts w:cs="Arial"/>
              </w:rPr>
            </w:pPr>
            <w:r w:rsidRPr="00B50B16">
              <w:rPr>
                <w:rFonts w:cs="Arial"/>
              </w:rPr>
              <w:t>None</w:t>
            </w:r>
          </w:p>
        </w:tc>
      </w:tr>
      <w:tr w:rsidR="00411237" w:rsidRPr="00B50B16" w:rsidTr="0011607C">
        <w:trPr>
          <w:cantSplit/>
        </w:trPr>
        <w:tc>
          <w:tcPr>
            <w:tcW w:w="1714" w:type="dxa"/>
            <w:tcBorders>
              <w:top w:val="single" w:sz="8" w:space="0" w:color="4F81BD"/>
              <w:left w:val="single" w:sz="8" w:space="0" w:color="4F81BD"/>
              <w:bottom w:val="single" w:sz="8" w:space="0" w:color="4F81BD"/>
              <w:right w:val="single" w:sz="8" w:space="0" w:color="4F81BD"/>
            </w:tcBorders>
            <w:shd w:val="clear" w:color="auto" w:fill="D3DFEE"/>
          </w:tcPr>
          <w:p w:rsidR="00411237" w:rsidRPr="00B50B16" w:rsidRDefault="00411237" w:rsidP="00411237">
            <w:pPr>
              <w:pStyle w:val="BodyText"/>
              <w:keepNext/>
              <w:keepLines/>
              <w:spacing w:after="0"/>
              <w:rPr>
                <w:rFonts w:cs="Arial"/>
              </w:rPr>
            </w:pPr>
            <w:r w:rsidRPr="00B50B16">
              <w:rPr>
                <w:rFonts w:cs="Arial"/>
              </w:rPr>
              <w:t>Continue</w:t>
            </w:r>
          </w:p>
        </w:tc>
        <w:tc>
          <w:tcPr>
            <w:tcW w:w="1549" w:type="dxa"/>
            <w:tcBorders>
              <w:top w:val="single" w:sz="8" w:space="0" w:color="4F81BD"/>
              <w:left w:val="single" w:sz="8" w:space="0" w:color="4F81BD"/>
              <w:bottom w:val="single" w:sz="8" w:space="0" w:color="4F81BD"/>
              <w:right w:val="single" w:sz="8" w:space="0" w:color="4F81BD"/>
            </w:tcBorders>
            <w:shd w:val="clear" w:color="auto" w:fill="D3DFEE"/>
          </w:tcPr>
          <w:p w:rsidR="00411237" w:rsidRPr="00B50B16" w:rsidRDefault="00411237" w:rsidP="00411237">
            <w:pPr>
              <w:pStyle w:val="BodyText"/>
              <w:keepNext/>
              <w:keepLines/>
              <w:spacing w:after="0"/>
              <w:rPr>
                <w:rFonts w:cs="Arial"/>
              </w:rPr>
            </w:pPr>
            <w:r w:rsidRPr="00B50B16">
              <w:rPr>
                <w:rFonts w:cs="Arial"/>
              </w:rPr>
              <w:t>See Note</w:t>
            </w:r>
          </w:p>
        </w:tc>
        <w:tc>
          <w:tcPr>
            <w:tcW w:w="3700" w:type="dxa"/>
            <w:tcBorders>
              <w:top w:val="single" w:sz="8" w:space="0" w:color="4F81BD"/>
              <w:left w:val="single" w:sz="8" w:space="0" w:color="4F81BD"/>
              <w:bottom w:val="single" w:sz="8" w:space="0" w:color="4F81BD"/>
              <w:right w:val="single" w:sz="8" w:space="0" w:color="4F81BD"/>
            </w:tcBorders>
            <w:shd w:val="clear" w:color="auto" w:fill="D3DFEE"/>
          </w:tcPr>
          <w:p w:rsidR="004E4437" w:rsidRPr="00B50B16" w:rsidRDefault="0026453B" w:rsidP="004E4437">
            <w:pPr>
              <w:pStyle w:val="BodyText"/>
              <w:keepNext/>
              <w:keepLines/>
              <w:numPr>
                <w:ilvl w:val="0"/>
                <w:numId w:val="39"/>
              </w:numPr>
              <w:spacing w:after="0"/>
              <w:rPr>
                <w:rFonts w:cs="Arial"/>
              </w:rPr>
            </w:pPr>
            <w:r w:rsidRPr="00B50B16">
              <w:rPr>
                <w:rFonts w:cs="Arial"/>
              </w:rPr>
              <w:t xml:space="preserve">Required field missing:  Enter Last Name or </w:t>
            </w:r>
            <w:r w:rsidR="006D3C72" w:rsidRPr="00B50B16">
              <w:rPr>
                <w:rFonts w:cs="Arial"/>
              </w:rPr>
              <w:t xml:space="preserve">10 digit </w:t>
            </w:r>
            <w:r w:rsidRPr="00B50B16">
              <w:rPr>
                <w:rFonts w:cs="Arial"/>
              </w:rPr>
              <w:t>Phone Number</w:t>
            </w:r>
          </w:p>
          <w:p w:rsidR="004E4437" w:rsidRPr="00B50B16" w:rsidRDefault="004E4437" w:rsidP="004E4437">
            <w:pPr>
              <w:pStyle w:val="BodyText"/>
              <w:keepNext/>
              <w:keepLines/>
              <w:numPr>
                <w:ilvl w:val="0"/>
                <w:numId w:val="39"/>
              </w:numPr>
              <w:spacing w:after="0"/>
              <w:rPr>
                <w:rFonts w:cs="Arial"/>
              </w:rPr>
            </w:pPr>
            <w:r w:rsidRPr="00B50B16">
              <w:rPr>
                <w:rFonts w:cs="Arial"/>
              </w:rPr>
              <w:t>No Results Found: No Results Found</w:t>
            </w:r>
          </w:p>
          <w:p w:rsidR="0084636B" w:rsidRPr="00B50B16" w:rsidRDefault="001E4F83" w:rsidP="001E4F83">
            <w:pPr>
              <w:pStyle w:val="BodyText"/>
              <w:keepNext/>
              <w:keepLines/>
              <w:numPr>
                <w:ilvl w:val="0"/>
                <w:numId w:val="39"/>
              </w:numPr>
              <w:spacing w:after="0"/>
              <w:rPr>
                <w:rFonts w:cs="Arial"/>
              </w:rPr>
            </w:pPr>
            <w:r w:rsidRPr="00B50B16">
              <w:rPr>
                <w:rFonts w:cs="Arial"/>
              </w:rPr>
              <w:t xml:space="preserve">More Than One </w:t>
            </w:r>
            <w:r w:rsidR="004E4437" w:rsidRPr="00B50B16">
              <w:rPr>
                <w:rFonts w:cs="Arial"/>
              </w:rPr>
              <w:t>Result Foun</w:t>
            </w:r>
            <w:r w:rsidRPr="00B50B16">
              <w:rPr>
                <w:rFonts w:cs="Arial"/>
              </w:rPr>
              <w:t>d</w:t>
            </w:r>
            <w:r w:rsidR="004E4437" w:rsidRPr="00B50B16">
              <w:rPr>
                <w:rFonts w:cs="Arial"/>
              </w:rPr>
              <w:t xml:space="preserve">: </w:t>
            </w:r>
            <w:r w:rsidR="00411237" w:rsidRPr="00B50B16">
              <w:rPr>
                <w:rFonts w:cs="Arial"/>
              </w:rPr>
              <w:t>Customer Search Result</w:t>
            </w:r>
          </w:p>
          <w:p w:rsidR="001E4F83" w:rsidRPr="00B50B16" w:rsidRDefault="001E4F83" w:rsidP="001E4F83">
            <w:pPr>
              <w:pStyle w:val="BodyText"/>
              <w:keepNext/>
              <w:keepLines/>
              <w:numPr>
                <w:ilvl w:val="0"/>
                <w:numId w:val="39"/>
              </w:numPr>
              <w:spacing w:after="0"/>
              <w:rPr>
                <w:rFonts w:cs="Arial"/>
              </w:rPr>
            </w:pPr>
            <w:r w:rsidRPr="00B50B16">
              <w:rPr>
                <w:rFonts w:cs="Arial"/>
              </w:rPr>
              <w:t>One Result Found: Customer Details</w:t>
            </w:r>
          </w:p>
        </w:tc>
        <w:tc>
          <w:tcPr>
            <w:tcW w:w="3601" w:type="dxa"/>
            <w:tcBorders>
              <w:top w:val="single" w:sz="8" w:space="0" w:color="4F81BD"/>
              <w:left w:val="single" w:sz="8" w:space="0" w:color="4F81BD"/>
              <w:bottom w:val="single" w:sz="8" w:space="0" w:color="4F81BD"/>
              <w:right w:val="single" w:sz="8" w:space="0" w:color="4F81BD"/>
            </w:tcBorders>
            <w:shd w:val="clear" w:color="auto" w:fill="D3DFEE"/>
          </w:tcPr>
          <w:p w:rsidR="00411237" w:rsidRPr="00B50B16" w:rsidRDefault="00411237" w:rsidP="00411237">
            <w:pPr>
              <w:pStyle w:val="BodyText"/>
              <w:keepNext/>
              <w:keepLines/>
              <w:spacing w:after="0"/>
              <w:rPr>
                <w:rFonts w:cs="Arial"/>
              </w:rPr>
            </w:pPr>
            <w:r w:rsidRPr="00B50B16">
              <w:rPr>
                <w:rFonts w:cs="Arial"/>
              </w:rPr>
              <w:t>If no criteria entered, Continue button is disabled.  Otherwise, the Continue button is enabled.</w:t>
            </w:r>
          </w:p>
        </w:tc>
      </w:tr>
    </w:tbl>
    <w:p w:rsidR="0011607C" w:rsidRPr="00B50B16" w:rsidRDefault="0011607C" w:rsidP="0011607C">
      <w:pPr>
        <w:pStyle w:val="BodyText"/>
        <w:rPr>
          <w:rFonts w:cs="Arial"/>
        </w:rPr>
      </w:pPr>
    </w:p>
    <w:p w:rsidR="00320DD3" w:rsidRPr="00B50B16" w:rsidRDefault="009B24E6" w:rsidP="00E312D0">
      <w:pPr>
        <w:pStyle w:val="Heading3"/>
      </w:pPr>
      <w:bookmarkStart w:id="55" w:name="_Ref323134316"/>
      <w:r w:rsidRPr="00B50B16">
        <w:t>Data/</w:t>
      </w:r>
      <w:r w:rsidR="00234825" w:rsidRPr="00B50B16">
        <w:t xml:space="preserve">Input </w:t>
      </w:r>
      <w:r w:rsidR="003B6D48" w:rsidRPr="00B50B16">
        <w:t>Field</w:t>
      </w:r>
      <w:bookmarkEnd w:id="55"/>
    </w:p>
    <w:tbl>
      <w:tblPr>
        <w:tblW w:w="4900" w:type="pct"/>
        <w:tblInd w:w="144"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left w:w="115" w:type="dxa"/>
          <w:right w:w="115" w:type="dxa"/>
        </w:tblCellMar>
        <w:tblLook w:val="04A0" w:firstRow="1" w:lastRow="0" w:firstColumn="1" w:lastColumn="0" w:noHBand="0" w:noVBand="1"/>
      </w:tblPr>
      <w:tblGrid>
        <w:gridCol w:w="1373"/>
        <w:gridCol w:w="1086"/>
        <w:gridCol w:w="976"/>
        <w:gridCol w:w="1453"/>
        <w:gridCol w:w="1126"/>
        <w:gridCol w:w="1126"/>
        <w:gridCol w:w="3424"/>
      </w:tblGrid>
      <w:tr w:rsidR="00FD5BA1" w:rsidRPr="00E312D0" w:rsidTr="00E312D0">
        <w:trPr>
          <w:cantSplit/>
        </w:trPr>
        <w:tc>
          <w:tcPr>
            <w:tcW w:w="1421" w:type="dxa"/>
            <w:tcBorders>
              <w:top w:val="single" w:sz="8" w:space="0" w:color="4F81BD"/>
              <w:left w:val="single" w:sz="8" w:space="0" w:color="4F81BD"/>
              <w:bottom w:val="single" w:sz="18" w:space="0" w:color="4F81BD"/>
              <w:right w:val="single" w:sz="8" w:space="0" w:color="4F81BD"/>
            </w:tcBorders>
            <w:vAlign w:val="bottom"/>
          </w:tcPr>
          <w:p w:rsidR="00FD5BA1" w:rsidRPr="00E312D0" w:rsidRDefault="00FD5BA1" w:rsidP="00E312D0">
            <w:pPr>
              <w:pStyle w:val="BodyText"/>
              <w:spacing w:after="0"/>
              <w:rPr>
                <w:rFonts w:cs="Arial"/>
                <w:b/>
                <w:bCs/>
                <w:sz w:val="22"/>
                <w:szCs w:val="22"/>
              </w:rPr>
            </w:pPr>
            <w:bookmarkStart w:id="56" w:name="_Toc71960218"/>
            <w:r w:rsidRPr="00E312D0">
              <w:rPr>
                <w:rFonts w:cs="Arial"/>
                <w:b/>
                <w:bCs/>
                <w:sz w:val="22"/>
                <w:szCs w:val="22"/>
              </w:rPr>
              <w:t>Label</w:t>
            </w:r>
          </w:p>
        </w:tc>
        <w:tc>
          <w:tcPr>
            <w:tcW w:w="1040" w:type="dxa"/>
            <w:tcBorders>
              <w:top w:val="single" w:sz="8" w:space="0" w:color="4F81BD"/>
              <w:left w:val="single" w:sz="8" w:space="0" w:color="4F81BD"/>
              <w:bottom w:val="single" w:sz="18" w:space="0" w:color="4F81BD"/>
              <w:right w:val="single" w:sz="8" w:space="0" w:color="4F81BD"/>
            </w:tcBorders>
            <w:vAlign w:val="bottom"/>
          </w:tcPr>
          <w:p w:rsidR="00FD5BA1" w:rsidRPr="00E312D0" w:rsidRDefault="00FD5BA1" w:rsidP="00E312D0">
            <w:pPr>
              <w:pStyle w:val="BodyText"/>
              <w:spacing w:after="0"/>
              <w:rPr>
                <w:rFonts w:cs="Arial"/>
                <w:b/>
                <w:bCs/>
                <w:sz w:val="22"/>
                <w:szCs w:val="22"/>
              </w:rPr>
            </w:pPr>
            <w:r w:rsidRPr="00E312D0">
              <w:rPr>
                <w:rFonts w:cs="Arial"/>
                <w:b/>
                <w:bCs/>
                <w:sz w:val="22"/>
                <w:szCs w:val="22"/>
              </w:rPr>
              <w:t>Editable</w:t>
            </w:r>
          </w:p>
        </w:tc>
        <w:tc>
          <w:tcPr>
            <w:tcW w:w="959" w:type="dxa"/>
            <w:tcBorders>
              <w:top w:val="single" w:sz="8" w:space="0" w:color="4F81BD"/>
              <w:left w:val="single" w:sz="8" w:space="0" w:color="4F81BD"/>
              <w:bottom w:val="single" w:sz="18" w:space="0" w:color="4F81BD"/>
              <w:right w:val="single" w:sz="8" w:space="0" w:color="4F81BD"/>
            </w:tcBorders>
            <w:vAlign w:val="bottom"/>
          </w:tcPr>
          <w:p w:rsidR="00FD5BA1" w:rsidRPr="00E312D0" w:rsidRDefault="00FD5BA1" w:rsidP="00E312D0">
            <w:pPr>
              <w:pStyle w:val="BodyText"/>
              <w:spacing w:after="0"/>
              <w:rPr>
                <w:rFonts w:cs="Arial"/>
                <w:b/>
                <w:bCs/>
                <w:sz w:val="22"/>
                <w:szCs w:val="22"/>
              </w:rPr>
            </w:pPr>
            <w:r w:rsidRPr="00E312D0">
              <w:rPr>
                <w:rFonts w:cs="Arial"/>
                <w:b/>
                <w:bCs/>
                <w:sz w:val="22"/>
                <w:szCs w:val="22"/>
              </w:rPr>
              <w:t>Req’d?</w:t>
            </w:r>
          </w:p>
        </w:tc>
        <w:tc>
          <w:tcPr>
            <w:tcW w:w="1453" w:type="dxa"/>
            <w:tcBorders>
              <w:top w:val="single" w:sz="8" w:space="0" w:color="4F81BD"/>
              <w:left w:val="single" w:sz="8" w:space="0" w:color="4F81BD"/>
              <w:bottom w:val="single" w:sz="18" w:space="0" w:color="4F81BD"/>
              <w:right w:val="single" w:sz="8" w:space="0" w:color="4F81BD"/>
            </w:tcBorders>
            <w:vAlign w:val="bottom"/>
          </w:tcPr>
          <w:p w:rsidR="00FD5BA1" w:rsidRPr="00E312D0" w:rsidRDefault="00FD5BA1" w:rsidP="00E312D0">
            <w:pPr>
              <w:pStyle w:val="BodyText"/>
              <w:spacing w:after="0"/>
              <w:rPr>
                <w:rFonts w:cs="Arial"/>
                <w:b/>
                <w:bCs/>
                <w:sz w:val="22"/>
                <w:szCs w:val="22"/>
              </w:rPr>
            </w:pPr>
            <w:r w:rsidRPr="00E312D0">
              <w:rPr>
                <w:rFonts w:cs="Arial"/>
                <w:b/>
                <w:bCs/>
                <w:sz w:val="22"/>
                <w:szCs w:val="22"/>
              </w:rPr>
              <w:t>Data Type</w:t>
            </w:r>
          </w:p>
        </w:tc>
        <w:tc>
          <w:tcPr>
            <w:tcW w:w="1142" w:type="dxa"/>
            <w:tcBorders>
              <w:top w:val="single" w:sz="8" w:space="0" w:color="4F81BD"/>
              <w:left w:val="single" w:sz="8" w:space="0" w:color="4F81BD"/>
              <w:bottom w:val="single" w:sz="18" w:space="0" w:color="4F81BD"/>
              <w:right w:val="single" w:sz="8" w:space="0" w:color="4F81BD"/>
            </w:tcBorders>
            <w:vAlign w:val="bottom"/>
          </w:tcPr>
          <w:p w:rsidR="00FD5BA1" w:rsidRPr="00E312D0" w:rsidRDefault="00FD5BA1" w:rsidP="00E312D0">
            <w:pPr>
              <w:pStyle w:val="BodyText"/>
              <w:spacing w:after="0"/>
              <w:rPr>
                <w:rFonts w:cs="Arial"/>
                <w:b/>
                <w:bCs/>
                <w:sz w:val="22"/>
                <w:szCs w:val="22"/>
              </w:rPr>
            </w:pPr>
            <w:r w:rsidRPr="00E312D0">
              <w:rPr>
                <w:rFonts w:cs="Arial"/>
                <w:b/>
                <w:bCs/>
                <w:sz w:val="22"/>
                <w:szCs w:val="22"/>
              </w:rPr>
              <w:t>Min</w:t>
            </w:r>
          </w:p>
          <w:p w:rsidR="00FD5BA1" w:rsidRPr="00E312D0" w:rsidRDefault="00FD5BA1" w:rsidP="00E312D0">
            <w:pPr>
              <w:pStyle w:val="BodyText"/>
              <w:spacing w:after="0"/>
              <w:rPr>
                <w:rFonts w:cs="Arial"/>
                <w:b/>
                <w:bCs/>
                <w:sz w:val="22"/>
                <w:szCs w:val="22"/>
              </w:rPr>
            </w:pPr>
            <w:r w:rsidRPr="00E312D0">
              <w:rPr>
                <w:rFonts w:cs="Arial"/>
                <w:b/>
                <w:bCs/>
                <w:sz w:val="22"/>
                <w:szCs w:val="22"/>
              </w:rPr>
              <w:t>Length</w:t>
            </w:r>
          </w:p>
        </w:tc>
        <w:tc>
          <w:tcPr>
            <w:tcW w:w="1142" w:type="dxa"/>
            <w:tcBorders>
              <w:top w:val="single" w:sz="8" w:space="0" w:color="4F81BD"/>
              <w:left w:val="single" w:sz="8" w:space="0" w:color="4F81BD"/>
              <w:bottom w:val="single" w:sz="18" w:space="0" w:color="4F81BD"/>
              <w:right w:val="single" w:sz="8" w:space="0" w:color="4F81BD"/>
            </w:tcBorders>
            <w:vAlign w:val="bottom"/>
          </w:tcPr>
          <w:p w:rsidR="00FD5BA1" w:rsidRPr="00E312D0" w:rsidRDefault="00FD5BA1" w:rsidP="00E312D0">
            <w:pPr>
              <w:pStyle w:val="BodyText"/>
              <w:spacing w:after="0"/>
              <w:rPr>
                <w:rFonts w:cs="Arial"/>
                <w:b/>
                <w:bCs/>
                <w:sz w:val="22"/>
                <w:szCs w:val="22"/>
              </w:rPr>
            </w:pPr>
            <w:r w:rsidRPr="00E312D0">
              <w:rPr>
                <w:rFonts w:cs="Arial"/>
                <w:b/>
                <w:bCs/>
                <w:sz w:val="22"/>
                <w:szCs w:val="22"/>
              </w:rPr>
              <w:t>Max</w:t>
            </w:r>
          </w:p>
          <w:p w:rsidR="00FD5BA1" w:rsidRPr="00E312D0" w:rsidRDefault="00FD5BA1" w:rsidP="00E312D0">
            <w:pPr>
              <w:pStyle w:val="BodyText"/>
              <w:spacing w:after="0"/>
              <w:rPr>
                <w:rFonts w:cs="Arial"/>
                <w:b/>
                <w:bCs/>
                <w:sz w:val="22"/>
                <w:szCs w:val="22"/>
              </w:rPr>
            </w:pPr>
            <w:r w:rsidRPr="00E312D0">
              <w:rPr>
                <w:rFonts w:cs="Arial"/>
                <w:b/>
                <w:bCs/>
                <w:sz w:val="22"/>
                <w:szCs w:val="22"/>
              </w:rPr>
              <w:t>Length</w:t>
            </w:r>
          </w:p>
        </w:tc>
        <w:tc>
          <w:tcPr>
            <w:tcW w:w="3652" w:type="dxa"/>
            <w:tcBorders>
              <w:top w:val="single" w:sz="8" w:space="0" w:color="4F81BD"/>
              <w:left w:val="single" w:sz="8" w:space="0" w:color="4F81BD"/>
              <w:bottom w:val="single" w:sz="18" w:space="0" w:color="4F81BD"/>
              <w:right w:val="single" w:sz="8" w:space="0" w:color="4F81BD"/>
            </w:tcBorders>
            <w:vAlign w:val="bottom"/>
          </w:tcPr>
          <w:p w:rsidR="00FD5BA1" w:rsidRPr="00E312D0" w:rsidRDefault="00FD5BA1" w:rsidP="00E312D0">
            <w:pPr>
              <w:pStyle w:val="BodyText"/>
              <w:spacing w:after="0"/>
              <w:rPr>
                <w:rFonts w:cs="Arial"/>
                <w:b/>
                <w:bCs/>
                <w:sz w:val="22"/>
                <w:szCs w:val="22"/>
              </w:rPr>
            </w:pPr>
            <w:r w:rsidRPr="00E312D0">
              <w:rPr>
                <w:rFonts w:cs="Arial"/>
                <w:b/>
                <w:bCs/>
                <w:sz w:val="22"/>
                <w:szCs w:val="22"/>
              </w:rPr>
              <w:t>Notes</w:t>
            </w:r>
          </w:p>
        </w:tc>
      </w:tr>
      <w:tr w:rsidR="00411237" w:rsidRPr="00B50B16" w:rsidTr="00D308C1">
        <w:trPr>
          <w:cantSplit/>
        </w:trPr>
        <w:tc>
          <w:tcPr>
            <w:tcW w:w="1421" w:type="dxa"/>
            <w:tcBorders>
              <w:top w:val="single" w:sz="8" w:space="0" w:color="4F81BD"/>
              <w:left w:val="single" w:sz="8" w:space="0" w:color="4F81BD"/>
              <w:bottom w:val="single" w:sz="8" w:space="0" w:color="4F81BD"/>
              <w:right w:val="single" w:sz="8" w:space="0" w:color="4F81BD"/>
            </w:tcBorders>
            <w:shd w:val="clear" w:color="auto" w:fill="D3DFEE"/>
          </w:tcPr>
          <w:p w:rsidR="00411237" w:rsidRPr="00B50B16" w:rsidRDefault="0084636B" w:rsidP="00411237">
            <w:pPr>
              <w:pStyle w:val="BodyText"/>
              <w:keepLines/>
              <w:spacing w:after="0"/>
              <w:rPr>
                <w:rFonts w:cs="Arial"/>
                <w:bCs/>
              </w:rPr>
            </w:pPr>
            <w:r w:rsidRPr="00B50B16">
              <w:rPr>
                <w:rFonts w:cs="Arial"/>
                <w:bCs/>
              </w:rPr>
              <w:t>Enter first name</w:t>
            </w:r>
          </w:p>
        </w:tc>
        <w:tc>
          <w:tcPr>
            <w:tcW w:w="1040" w:type="dxa"/>
            <w:tcBorders>
              <w:top w:val="single" w:sz="8" w:space="0" w:color="4F81BD"/>
              <w:left w:val="single" w:sz="8" w:space="0" w:color="4F81BD"/>
              <w:bottom w:val="single" w:sz="8" w:space="0" w:color="4F81BD"/>
              <w:right w:val="single" w:sz="8" w:space="0" w:color="4F81BD"/>
            </w:tcBorders>
            <w:shd w:val="clear" w:color="auto" w:fill="D3DFEE"/>
          </w:tcPr>
          <w:p w:rsidR="00411237" w:rsidRPr="00B50B16" w:rsidRDefault="00411237" w:rsidP="00411237">
            <w:pPr>
              <w:pStyle w:val="BodyText"/>
              <w:keepLines/>
              <w:spacing w:after="0"/>
              <w:rPr>
                <w:rFonts w:cs="Arial"/>
              </w:rPr>
            </w:pPr>
            <w:r w:rsidRPr="00B50B16">
              <w:rPr>
                <w:rFonts w:cs="Arial"/>
              </w:rPr>
              <w:t>Yes</w:t>
            </w:r>
          </w:p>
        </w:tc>
        <w:tc>
          <w:tcPr>
            <w:tcW w:w="959" w:type="dxa"/>
            <w:tcBorders>
              <w:top w:val="single" w:sz="8" w:space="0" w:color="4F81BD"/>
              <w:left w:val="single" w:sz="8" w:space="0" w:color="4F81BD"/>
              <w:bottom w:val="single" w:sz="8" w:space="0" w:color="4F81BD"/>
              <w:right w:val="single" w:sz="8" w:space="0" w:color="4F81BD"/>
            </w:tcBorders>
            <w:shd w:val="clear" w:color="auto" w:fill="D3DFEE"/>
          </w:tcPr>
          <w:p w:rsidR="00411237" w:rsidRPr="00B50B16" w:rsidRDefault="00D5062C" w:rsidP="00411237">
            <w:pPr>
              <w:pStyle w:val="BodyText"/>
              <w:keepLines/>
              <w:spacing w:after="0"/>
              <w:rPr>
                <w:rFonts w:cs="Arial"/>
              </w:rPr>
            </w:pPr>
            <w:r w:rsidRPr="00B50B16">
              <w:rPr>
                <w:rFonts w:cs="Arial"/>
              </w:rPr>
              <w:t>No</w:t>
            </w:r>
          </w:p>
        </w:tc>
        <w:tc>
          <w:tcPr>
            <w:tcW w:w="1453" w:type="dxa"/>
            <w:tcBorders>
              <w:top w:val="single" w:sz="8" w:space="0" w:color="4F81BD"/>
              <w:left w:val="single" w:sz="8" w:space="0" w:color="4F81BD"/>
              <w:bottom w:val="single" w:sz="8" w:space="0" w:color="4F81BD"/>
              <w:right w:val="single" w:sz="8" w:space="0" w:color="4F81BD"/>
            </w:tcBorders>
            <w:shd w:val="clear" w:color="auto" w:fill="D3DFEE"/>
          </w:tcPr>
          <w:p w:rsidR="00411237" w:rsidRPr="00B50B16" w:rsidRDefault="00411237" w:rsidP="00411237">
            <w:pPr>
              <w:pStyle w:val="BodyText"/>
              <w:keepLines/>
              <w:spacing w:after="0"/>
              <w:rPr>
                <w:rFonts w:cs="Arial"/>
              </w:rPr>
            </w:pPr>
            <w:r w:rsidRPr="00B50B16">
              <w:rPr>
                <w:rFonts w:cs="Arial"/>
              </w:rPr>
              <w:t>Alphanumeric</w:t>
            </w:r>
          </w:p>
        </w:tc>
        <w:tc>
          <w:tcPr>
            <w:tcW w:w="1142" w:type="dxa"/>
            <w:tcBorders>
              <w:top w:val="single" w:sz="8" w:space="0" w:color="4F81BD"/>
              <w:left w:val="single" w:sz="8" w:space="0" w:color="4F81BD"/>
              <w:bottom w:val="single" w:sz="8" w:space="0" w:color="4F81BD"/>
              <w:right w:val="single" w:sz="8" w:space="0" w:color="4F81BD"/>
            </w:tcBorders>
            <w:shd w:val="clear" w:color="auto" w:fill="D3DFEE"/>
          </w:tcPr>
          <w:p w:rsidR="00411237" w:rsidRPr="00B50B16" w:rsidRDefault="00411237" w:rsidP="00411237">
            <w:pPr>
              <w:pStyle w:val="BodyText"/>
              <w:keepLines/>
              <w:spacing w:after="0"/>
              <w:rPr>
                <w:rFonts w:cs="Arial"/>
              </w:rPr>
            </w:pPr>
            <w:r w:rsidRPr="00B50B16">
              <w:rPr>
                <w:rFonts w:cs="Arial"/>
              </w:rPr>
              <w:t>1</w:t>
            </w:r>
          </w:p>
        </w:tc>
        <w:tc>
          <w:tcPr>
            <w:tcW w:w="1142" w:type="dxa"/>
            <w:tcBorders>
              <w:top w:val="single" w:sz="8" w:space="0" w:color="4F81BD"/>
              <w:left w:val="single" w:sz="8" w:space="0" w:color="4F81BD"/>
              <w:bottom w:val="single" w:sz="8" w:space="0" w:color="4F81BD"/>
              <w:right w:val="single" w:sz="8" w:space="0" w:color="4F81BD"/>
            </w:tcBorders>
            <w:shd w:val="clear" w:color="auto" w:fill="D3DFEE"/>
          </w:tcPr>
          <w:p w:rsidR="00411237" w:rsidRPr="00B50B16" w:rsidRDefault="00411237" w:rsidP="00411237">
            <w:pPr>
              <w:pStyle w:val="BodyText"/>
              <w:keepLines/>
              <w:spacing w:after="0"/>
              <w:rPr>
                <w:rFonts w:cs="Arial"/>
              </w:rPr>
            </w:pPr>
            <w:r w:rsidRPr="00B50B16">
              <w:rPr>
                <w:rFonts w:cs="Arial"/>
              </w:rPr>
              <w:t>14</w:t>
            </w:r>
          </w:p>
        </w:tc>
        <w:tc>
          <w:tcPr>
            <w:tcW w:w="3652" w:type="dxa"/>
            <w:tcBorders>
              <w:top w:val="single" w:sz="8" w:space="0" w:color="4F81BD"/>
              <w:left w:val="single" w:sz="8" w:space="0" w:color="4F81BD"/>
              <w:bottom w:val="single" w:sz="8" w:space="0" w:color="4F81BD"/>
              <w:right w:val="single" w:sz="8" w:space="0" w:color="4F81BD"/>
            </w:tcBorders>
            <w:shd w:val="clear" w:color="auto" w:fill="D3DFEE"/>
          </w:tcPr>
          <w:p w:rsidR="00411237" w:rsidRPr="00B50B16" w:rsidRDefault="006D3C72" w:rsidP="004E4437">
            <w:pPr>
              <w:pStyle w:val="BodyText"/>
              <w:keepLines/>
              <w:spacing w:after="0"/>
              <w:rPr>
                <w:rFonts w:cs="Arial"/>
              </w:rPr>
            </w:pPr>
            <w:r w:rsidRPr="00B50B16">
              <w:rPr>
                <w:rFonts w:cs="Arial"/>
              </w:rPr>
              <w:t>None</w:t>
            </w:r>
          </w:p>
        </w:tc>
      </w:tr>
      <w:tr w:rsidR="00411237" w:rsidRPr="00B50B16" w:rsidTr="00D308C1">
        <w:trPr>
          <w:cantSplit/>
        </w:trPr>
        <w:tc>
          <w:tcPr>
            <w:tcW w:w="1421" w:type="dxa"/>
            <w:tcBorders>
              <w:top w:val="single" w:sz="8" w:space="0" w:color="4F81BD"/>
              <w:left w:val="single" w:sz="8" w:space="0" w:color="4F81BD"/>
              <w:bottom w:val="single" w:sz="8" w:space="0" w:color="4F81BD"/>
              <w:right w:val="single" w:sz="8" w:space="0" w:color="4F81BD"/>
            </w:tcBorders>
            <w:shd w:val="clear" w:color="auto" w:fill="D3DFEE"/>
          </w:tcPr>
          <w:p w:rsidR="00411237" w:rsidRPr="00B50B16" w:rsidRDefault="0084636B" w:rsidP="00411237">
            <w:pPr>
              <w:pStyle w:val="BodyText"/>
              <w:keepLines/>
              <w:spacing w:after="0"/>
              <w:rPr>
                <w:rFonts w:cs="Arial"/>
                <w:bCs/>
              </w:rPr>
            </w:pPr>
            <w:r w:rsidRPr="00B50B16">
              <w:rPr>
                <w:rFonts w:cs="Arial"/>
                <w:bCs/>
              </w:rPr>
              <w:t>Enter last name</w:t>
            </w:r>
          </w:p>
        </w:tc>
        <w:tc>
          <w:tcPr>
            <w:tcW w:w="1040" w:type="dxa"/>
            <w:tcBorders>
              <w:top w:val="single" w:sz="8" w:space="0" w:color="4F81BD"/>
              <w:left w:val="single" w:sz="8" w:space="0" w:color="4F81BD"/>
              <w:bottom w:val="single" w:sz="8" w:space="0" w:color="4F81BD"/>
              <w:right w:val="single" w:sz="8" w:space="0" w:color="4F81BD"/>
            </w:tcBorders>
            <w:shd w:val="clear" w:color="auto" w:fill="D3DFEE"/>
          </w:tcPr>
          <w:p w:rsidR="00411237" w:rsidRPr="00B50B16" w:rsidRDefault="00411237" w:rsidP="00411237">
            <w:pPr>
              <w:pStyle w:val="BodyText"/>
              <w:keepLines/>
              <w:spacing w:after="0"/>
              <w:rPr>
                <w:rFonts w:cs="Arial"/>
              </w:rPr>
            </w:pPr>
            <w:r w:rsidRPr="00B50B16">
              <w:rPr>
                <w:rFonts w:cs="Arial"/>
              </w:rPr>
              <w:t>Yes</w:t>
            </w:r>
          </w:p>
        </w:tc>
        <w:tc>
          <w:tcPr>
            <w:tcW w:w="959" w:type="dxa"/>
            <w:tcBorders>
              <w:top w:val="single" w:sz="8" w:space="0" w:color="4F81BD"/>
              <w:left w:val="single" w:sz="8" w:space="0" w:color="4F81BD"/>
              <w:bottom w:val="single" w:sz="8" w:space="0" w:color="4F81BD"/>
              <w:right w:val="single" w:sz="8" w:space="0" w:color="4F81BD"/>
            </w:tcBorders>
            <w:shd w:val="clear" w:color="auto" w:fill="D3DFEE"/>
          </w:tcPr>
          <w:p w:rsidR="00411237" w:rsidRPr="00B50B16" w:rsidRDefault="00411237" w:rsidP="00411237">
            <w:pPr>
              <w:pStyle w:val="BodyText"/>
              <w:keepLines/>
              <w:spacing w:after="0"/>
              <w:rPr>
                <w:rFonts w:cs="Arial"/>
              </w:rPr>
            </w:pPr>
            <w:r w:rsidRPr="00B50B16">
              <w:rPr>
                <w:rFonts w:cs="Arial"/>
              </w:rPr>
              <w:t>See Note</w:t>
            </w:r>
          </w:p>
        </w:tc>
        <w:tc>
          <w:tcPr>
            <w:tcW w:w="1453" w:type="dxa"/>
            <w:tcBorders>
              <w:top w:val="single" w:sz="8" w:space="0" w:color="4F81BD"/>
              <w:left w:val="single" w:sz="8" w:space="0" w:color="4F81BD"/>
              <w:bottom w:val="single" w:sz="8" w:space="0" w:color="4F81BD"/>
              <w:right w:val="single" w:sz="8" w:space="0" w:color="4F81BD"/>
            </w:tcBorders>
            <w:shd w:val="clear" w:color="auto" w:fill="D3DFEE"/>
          </w:tcPr>
          <w:p w:rsidR="00411237" w:rsidRPr="00B50B16" w:rsidRDefault="00411237" w:rsidP="00411237">
            <w:pPr>
              <w:pStyle w:val="BodyText"/>
              <w:keepLines/>
              <w:spacing w:after="0"/>
              <w:rPr>
                <w:rFonts w:cs="Arial"/>
              </w:rPr>
            </w:pPr>
            <w:r w:rsidRPr="00B50B16">
              <w:rPr>
                <w:rFonts w:cs="Arial"/>
              </w:rPr>
              <w:t>Alphanumeric</w:t>
            </w:r>
          </w:p>
        </w:tc>
        <w:tc>
          <w:tcPr>
            <w:tcW w:w="1142" w:type="dxa"/>
            <w:tcBorders>
              <w:top w:val="single" w:sz="8" w:space="0" w:color="4F81BD"/>
              <w:left w:val="single" w:sz="8" w:space="0" w:color="4F81BD"/>
              <w:bottom w:val="single" w:sz="8" w:space="0" w:color="4F81BD"/>
              <w:right w:val="single" w:sz="8" w:space="0" w:color="4F81BD"/>
            </w:tcBorders>
            <w:shd w:val="clear" w:color="auto" w:fill="D3DFEE"/>
          </w:tcPr>
          <w:p w:rsidR="00411237" w:rsidRPr="00B50B16" w:rsidRDefault="00411237" w:rsidP="00411237">
            <w:pPr>
              <w:pStyle w:val="BodyText"/>
              <w:keepLines/>
              <w:spacing w:after="0"/>
              <w:rPr>
                <w:rFonts w:cs="Arial"/>
              </w:rPr>
            </w:pPr>
            <w:r w:rsidRPr="00B50B16">
              <w:rPr>
                <w:rFonts w:cs="Arial"/>
              </w:rPr>
              <w:t>1</w:t>
            </w:r>
          </w:p>
        </w:tc>
        <w:tc>
          <w:tcPr>
            <w:tcW w:w="1142" w:type="dxa"/>
            <w:tcBorders>
              <w:top w:val="single" w:sz="8" w:space="0" w:color="4F81BD"/>
              <w:left w:val="single" w:sz="8" w:space="0" w:color="4F81BD"/>
              <w:bottom w:val="single" w:sz="8" w:space="0" w:color="4F81BD"/>
              <w:right w:val="single" w:sz="8" w:space="0" w:color="4F81BD"/>
            </w:tcBorders>
            <w:shd w:val="clear" w:color="auto" w:fill="D3DFEE"/>
          </w:tcPr>
          <w:p w:rsidR="00411237" w:rsidRPr="00B50B16" w:rsidRDefault="00411237" w:rsidP="00411237">
            <w:pPr>
              <w:pStyle w:val="BodyText"/>
              <w:keepLines/>
              <w:spacing w:after="0"/>
              <w:rPr>
                <w:rFonts w:cs="Arial"/>
              </w:rPr>
            </w:pPr>
            <w:r w:rsidRPr="00B50B16">
              <w:rPr>
                <w:rFonts w:cs="Arial"/>
              </w:rPr>
              <w:t>14</w:t>
            </w:r>
          </w:p>
        </w:tc>
        <w:tc>
          <w:tcPr>
            <w:tcW w:w="3652" w:type="dxa"/>
            <w:tcBorders>
              <w:top w:val="single" w:sz="8" w:space="0" w:color="4F81BD"/>
              <w:left w:val="single" w:sz="8" w:space="0" w:color="4F81BD"/>
              <w:bottom w:val="single" w:sz="8" w:space="0" w:color="4F81BD"/>
              <w:right w:val="single" w:sz="8" w:space="0" w:color="4F81BD"/>
            </w:tcBorders>
            <w:shd w:val="clear" w:color="auto" w:fill="D3DFEE"/>
          </w:tcPr>
          <w:p w:rsidR="004E4437" w:rsidRPr="00B50B16" w:rsidRDefault="00411237" w:rsidP="00411237">
            <w:pPr>
              <w:pStyle w:val="BodyText"/>
              <w:keepLines/>
              <w:spacing w:after="0"/>
              <w:rPr>
                <w:rFonts w:cs="Arial"/>
              </w:rPr>
            </w:pPr>
            <w:r w:rsidRPr="00B50B16">
              <w:rPr>
                <w:rFonts w:cs="Arial"/>
              </w:rPr>
              <w:t xml:space="preserve">At least one search criteria must be </w:t>
            </w:r>
            <w:r w:rsidR="004E4437" w:rsidRPr="00B50B16">
              <w:rPr>
                <w:rFonts w:cs="Arial"/>
              </w:rPr>
              <w:t>entered.</w:t>
            </w:r>
          </w:p>
          <w:p w:rsidR="00411237" w:rsidRPr="00B50B16" w:rsidRDefault="00411237" w:rsidP="00D5062C">
            <w:pPr>
              <w:pStyle w:val="BodyText"/>
              <w:keepLines/>
              <w:spacing w:after="0"/>
              <w:rPr>
                <w:rFonts w:cs="Arial"/>
              </w:rPr>
            </w:pPr>
            <w:r w:rsidRPr="00B50B16">
              <w:rPr>
                <w:rFonts w:cs="Arial"/>
                <w:b/>
              </w:rPr>
              <w:t>N</w:t>
            </w:r>
            <w:r w:rsidR="004E4437" w:rsidRPr="00B50B16">
              <w:rPr>
                <w:rFonts w:cs="Arial"/>
                <w:b/>
              </w:rPr>
              <w:t>ote</w:t>
            </w:r>
            <w:r w:rsidRPr="00B50B16">
              <w:rPr>
                <w:rFonts w:cs="Arial"/>
                <w:b/>
              </w:rPr>
              <w:t>:</w:t>
            </w:r>
            <w:r w:rsidRPr="00B50B16">
              <w:rPr>
                <w:rFonts w:cs="Arial"/>
              </w:rPr>
              <w:t xml:space="preserve"> If entering in Name, </w:t>
            </w:r>
            <w:r w:rsidR="00D5062C" w:rsidRPr="00B50B16">
              <w:rPr>
                <w:rFonts w:cs="Arial"/>
              </w:rPr>
              <w:t xml:space="preserve">either </w:t>
            </w:r>
            <w:r w:rsidRPr="00B50B16">
              <w:rPr>
                <w:rFonts w:cs="Arial"/>
              </w:rPr>
              <w:t>Last Name</w:t>
            </w:r>
            <w:r w:rsidR="00D5062C" w:rsidRPr="00B50B16">
              <w:rPr>
                <w:rFonts w:cs="Arial"/>
              </w:rPr>
              <w:t xml:space="preserve"> or Phone Number</w:t>
            </w:r>
            <w:r w:rsidRPr="00B50B16">
              <w:rPr>
                <w:rFonts w:cs="Arial"/>
              </w:rPr>
              <w:t xml:space="preserve"> has to be populated.  First Name is not required.</w:t>
            </w:r>
          </w:p>
        </w:tc>
      </w:tr>
      <w:tr w:rsidR="00411237" w:rsidRPr="00B50B16" w:rsidTr="00D308C1">
        <w:trPr>
          <w:cantSplit/>
        </w:trPr>
        <w:tc>
          <w:tcPr>
            <w:tcW w:w="1421" w:type="dxa"/>
            <w:tcBorders>
              <w:top w:val="single" w:sz="8" w:space="0" w:color="4F81BD"/>
              <w:left w:val="single" w:sz="8" w:space="0" w:color="4F81BD"/>
              <w:bottom w:val="single" w:sz="8" w:space="0" w:color="4F81BD"/>
              <w:right w:val="single" w:sz="8" w:space="0" w:color="4F81BD"/>
            </w:tcBorders>
            <w:shd w:val="clear" w:color="auto" w:fill="D3DFEE"/>
          </w:tcPr>
          <w:p w:rsidR="00411237" w:rsidRPr="00B50B16" w:rsidRDefault="0084636B" w:rsidP="00411237">
            <w:pPr>
              <w:pStyle w:val="BodyText"/>
              <w:keepLines/>
              <w:spacing w:after="0"/>
              <w:rPr>
                <w:rFonts w:cs="Arial"/>
                <w:bCs/>
              </w:rPr>
            </w:pPr>
            <w:r w:rsidRPr="00B50B16">
              <w:rPr>
                <w:rFonts w:cs="Arial"/>
                <w:bCs/>
              </w:rPr>
              <w:t>Enter phone number</w:t>
            </w:r>
          </w:p>
        </w:tc>
        <w:tc>
          <w:tcPr>
            <w:tcW w:w="1040" w:type="dxa"/>
            <w:tcBorders>
              <w:top w:val="single" w:sz="8" w:space="0" w:color="4F81BD"/>
              <w:left w:val="single" w:sz="8" w:space="0" w:color="4F81BD"/>
              <w:bottom w:val="single" w:sz="8" w:space="0" w:color="4F81BD"/>
              <w:right w:val="single" w:sz="8" w:space="0" w:color="4F81BD"/>
            </w:tcBorders>
            <w:shd w:val="clear" w:color="auto" w:fill="D3DFEE"/>
          </w:tcPr>
          <w:p w:rsidR="00411237" w:rsidRPr="00B50B16" w:rsidRDefault="00411237" w:rsidP="00411237">
            <w:pPr>
              <w:pStyle w:val="BodyText"/>
              <w:keepLines/>
              <w:spacing w:after="0"/>
              <w:rPr>
                <w:rFonts w:cs="Arial"/>
              </w:rPr>
            </w:pPr>
            <w:r w:rsidRPr="00B50B16">
              <w:rPr>
                <w:rFonts w:cs="Arial"/>
              </w:rPr>
              <w:t>Yes</w:t>
            </w:r>
          </w:p>
        </w:tc>
        <w:tc>
          <w:tcPr>
            <w:tcW w:w="959" w:type="dxa"/>
            <w:tcBorders>
              <w:top w:val="single" w:sz="8" w:space="0" w:color="4F81BD"/>
              <w:left w:val="single" w:sz="8" w:space="0" w:color="4F81BD"/>
              <w:bottom w:val="single" w:sz="8" w:space="0" w:color="4F81BD"/>
              <w:right w:val="single" w:sz="8" w:space="0" w:color="4F81BD"/>
            </w:tcBorders>
            <w:shd w:val="clear" w:color="auto" w:fill="D3DFEE"/>
          </w:tcPr>
          <w:p w:rsidR="00411237" w:rsidRPr="00B50B16" w:rsidRDefault="00411237" w:rsidP="00411237">
            <w:pPr>
              <w:pStyle w:val="BodyText"/>
              <w:keepLines/>
              <w:spacing w:after="0"/>
              <w:rPr>
                <w:rFonts w:cs="Arial"/>
              </w:rPr>
            </w:pPr>
            <w:r w:rsidRPr="00B50B16">
              <w:rPr>
                <w:rFonts w:cs="Arial"/>
              </w:rPr>
              <w:t>See Note</w:t>
            </w:r>
          </w:p>
        </w:tc>
        <w:tc>
          <w:tcPr>
            <w:tcW w:w="1453" w:type="dxa"/>
            <w:tcBorders>
              <w:top w:val="single" w:sz="8" w:space="0" w:color="4F81BD"/>
              <w:left w:val="single" w:sz="8" w:space="0" w:color="4F81BD"/>
              <w:bottom w:val="single" w:sz="8" w:space="0" w:color="4F81BD"/>
              <w:right w:val="single" w:sz="8" w:space="0" w:color="4F81BD"/>
            </w:tcBorders>
            <w:shd w:val="clear" w:color="auto" w:fill="D3DFEE"/>
          </w:tcPr>
          <w:p w:rsidR="00411237" w:rsidRPr="00B50B16" w:rsidRDefault="00411237" w:rsidP="00411237">
            <w:pPr>
              <w:pStyle w:val="BodyText"/>
              <w:keepLines/>
              <w:spacing w:after="0"/>
              <w:rPr>
                <w:rFonts w:cs="Arial"/>
              </w:rPr>
            </w:pPr>
            <w:r w:rsidRPr="00B50B16">
              <w:rPr>
                <w:rFonts w:cs="Arial"/>
              </w:rPr>
              <w:t>Numeric</w:t>
            </w:r>
          </w:p>
        </w:tc>
        <w:tc>
          <w:tcPr>
            <w:tcW w:w="1142" w:type="dxa"/>
            <w:tcBorders>
              <w:top w:val="single" w:sz="8" w:space="0" w:color="4F81BD"/>
              <w:left w:val="single" w:sz="8" w:space="0" w:color="4F81BD"/>
              <w:bottom w:val="single" w:sz="8" w:space="0" w:color="4F81BD"/>
              <w:right w:val="single" w:sz="8" w:space="0" w:color="4F81BD"/>
            </w:tcBorders>
            <w:shd w:val="clear" w:color="auto" w:fill="D3DFEE"/>
          </w:tcPr>
          <w:p w:rsidR="00411237" w:rsidRPr="00B50B16" w:rsidRDefault="00411237" w:rsidP="00411237">
            <w:pPr>
              <w:pStyle w:val="BodyText"/>
              <w:keepLines/>
              <w:spacing w:after="0"/>
              <w:rPr>
                <w:rFonts w:cs="Arial"/>
              </w:rPr>
            </w:pPr>
            <w:r w:rsidRPr="00B50B16">
              <w:rPr>
                <w:rFonts w:cs="Arial"/>
              </w:rPr>
              <w:t>1</w:t>
            </w:r>
            <w:r w:rsidR="004E4437" w:rsidRPr="00B50B16">
              <w:rPr>
                <w:rFonts w:cs="Arial"/>
              </w:rPr>
              <w:t>0</w:t>
            </w:r>
          </w:p>
        </w:tc>
        <w:tc>
          <w:tcPr>
            <w:tcW w:w="1142" w:type="dxa"/>
            <w:tcBorders>
              <w:top w:val="single" w:sz="8" w:space="0" w:color="4F81BD"/>
              <w:left w:val="single" w:sz="8" w:space="0" w:color="4F81BD"/>
              <w:bottom w:val="single" w:sz="8" w:space="0" w:color="4F81BD"/>
              <w:right w:val="single" w:sz="8" w:space="0" w:color="4F81BD"/>
            </w:tcBorders>
            <w:shd w:val="clear" w:color="auto" w:fill="D3DFEE"/>
          </w:tcPr>
          <w:p w:rsidR="00411237" w:rsidRPr="00B50B16" w:rsidRDefault="00411237" w:rsidP="00411237">
            <w:pPr>
              <w:pStyle w:val="BodyText"/>
              <w:keepLines/>
              <w:spacing w:after="0"/>
              <w:rPr>
                <w:rFonts w:cs="Arial"/>
              </w:rPr>
            </w:pPr>
            <w:r w:rsidRPr="00B50B16">
              <w:rPr>
                <w:rFonts w:cs="Arial"/>
              </w:rPr>
              <w:t>10</w:t>
            </w:r>
          </w:p>
        </w:tc>
        <w:tc>
          <w:tcPr>
            <w:tcW w:w="3652" w:type="dxa"/>
            <w:tcBorders>
              <w:top w:val="single" w:sz="8" w:space="0" w:color="4F81BD"/>
              <w:left w:val="single" w:sz="8" w:space="0" w:color="4F81BD"/>
              <w:bottom w:val="single" w:sz="8" w:space="0" w:color="4F81BD"/>
              <w:right w:val="single" w:sz="8" w:space="0" w:color="4F81BD"/>
            </w:tcBorders>
            <w:shd w:val="clear" w:color="auto" w:fill="D3DFEE"/>
          </w:tcPr>
          <w:p w:rsidR="00411237" w:rsidRPr="00B50B16" w:rsidRDefault="00411237" w:rsidP="00506670">
            <w:pPr>
              <w:pStyle w:val="BodyText"/>
              <w:keepLines/>
              <w:spacing w:after="0"/>
              <w:rPr>
                <w:rFonts w:cs="Arial"/>
              </w:rPr>
            </w:pPr>
            <w:r w:rsidRPr="00B50B16">
              <w:rPr>
                <w:rFonts w:cs="Arial"/>
              </w:rPr>
              <w:t xml:space="preserve">At least one search criteria must be entered </w:t>
            </w:r>
          </w:p>
        </w:tc>
      </w:tr>
    </w:tbl>
    <w:p w:rsidR="00FB3F03" w:rsidRPr="00B50B16" w:rsidRDefault="003B6D48" w:rsidP="00E312D0">
      <w:pPr>
        <w:pStyle w:val="Heading3"/>
      </w:pPr>
      <w:r w:rsidRPr="00B50B16">
        <w:t>Reason Code</w:t>
      </w:r>
    </w:p>
    <w:tbl>
      <w:tblPr>
        <w:tblW w:w="4900" w:type="pct"/>
        <w:tblInd w:w="144"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left w:w="115" w:type="dxa"/>
          <w:right w:w="115" w:type="dxa"/>
        </w:tblCellMar>
        <w:tblLook w:val="04A0" w:firstRow="1" w:lastRow="0" w:firstColumn="1" w:lastColumn="0" w:noHBand="0" w:noVBand="1"/>
      </w:tblPr>
      <w:tblGrid>
        <w:gridCol w:w="2712"/>
        <w:gridCol w:w="4881"/>
        <w:gridCol w:w="2971"/>
      </w:tblGrid>
      <w:tr w:rsidR="005B008D" w:rsidRPr="00B50B16" w:rsidTr="00366130">
        <w:trPr>
          <w:cantSplit/>
        </w:trPr>
        <w:tc>
          <w:tcPr>
            <w:tcW w:w="1284" w:type="pct"/>
            <w:tcBorders>
              <w:top w:val="single" w:sz="8" w:space="0" w:color="4F81BD"/>
              <w:left w:val="single" w:sz="8" w:space="0" w:color="4F81BD"/>
              <w:bottom w:val="single" w:sz="18" w:space="0" w:color="4F81BD"/>
              <w:right w:val="single" w:sz="8" w:space="0" w:color="4F81BD"/>
            </w:tcBorders>
          </w:tcPr>
          <w:p w:rsidR="005B008D" w:rsidRPr="00E312D0" w:rsidRDefault="005B008D" w:rsidP="00366130">
            <w:pPr>
              <w:rPr>
                <w:rStyle w:val="StyleArialBold"/>
              </w:rPr>
            </w:pPr>
            <w:r w:rsidRPr="00E312D0">
              <w:rPr>
                <w:rStyle w:val="StyleArialBold"/>
              </w:rPr>
              <w:t>Reason Code</w:t>
            </w:r>
          </w:p>
        </w:tc>
        <w:tc>
          <w:tcPr>
            <w:tcW w:w="2310" w:type="pct"/>
            <w:tcBorders>
              <w:top w:val="single" w:sz="8" w:space="0" w:color="4F81BD"/>
              <w:left w:val="single" w:sz="8" w:space="0" w:color="4F81BD"/>
              <w:bottom w:val="single" w:sz="18" w:space="0" w:color="4F81BD"/>
              <w:right w:val="single" w:sz="8" w:space="0" w:color="4F81BD"/>
            </w:tcBorders>
          </w:tcPr>
          <w:p w:rsidR="005B008D" w:rsidRPr="00E312D0" w:rsidRDefault="005B008D" w:rsidP="00366130">
            <w:pPr>
              <w:rPr>
                <w:rStyle w:val="StyleArialBold"/>
              </w:rPr>
            </w:pPr>
            <w:r w:rsidRPr="00E312D0">
              <w:rPr>
                <w:rStyle w:val="StyleArialBold"/>
              </w:rPr>
              <w:t>Valid Values</w:t>
            </w:r>
          </w:p>
        </w:tc>
        <w:tc>
          <w:tcPr>
            <w:tcW w:w="1406" w:type="pct"/>
            <w:tcBorders>
              <w:top w:val="single" w:sz="8" w:space="0" w:color="4F81BD"/>
              <w:left w:val="single" w:sz="8" w:space="0" w:color="4F81BD"/>
              <w:bottom w:val="single" w:sz="18" w:space="0" w:color="4F81BD"/>
              <w:right w:val="single" w:sz="8" w:space="0" w:color="4F81BD"/>
            </w:tcBorders>
          </w:tcPr>
          <w:p w:rsidR="005B008D" w:rsidRPr="00E312D0" w:rsidRDefault="005B008D" w:rsidP="00366130">
            <w:pPr>
              <w:rPr>
                <w:rStyle w:val="StyleArialBold"/>
              </w:rPr>
            </w:pPr>
            <w:r w:rsidRPr="00E312D0">
              <w:rPr>
                <w:rStyle w:val="StyleArialBold"/>
              </w:rPr>
              <w:t>Default Value</w:t>
            </w:r>
          </w:p>
        </w:tc>
      </w:tr>
      <w:tr w:rsidR="005B008D" w:rsidRPr="00B50B16" w:rsidTr="00366130">
        <w:trPr>
          <w:cantSplit/>
        </w:trPr>
        <w:tc>
          <w:tcPr>
            <w:tcW w:w="1284" w:type="pct"/>
            <w:tcBorders>
              <w:top w:val="single" w:sz="8" w:space="0" w:color="4F81BD"/>
              <w:left w:val="single" w:sz="8" w:space="0" w:color="4F81BD"/>
              <w:bottom w:val="single" w:sz="8" w:space="0" w:color="4F81BD"/>
              <w:right w:val="single" w:sz="8" w:space="0" w:color="4F81BD"/>
            </w:tcBorders>
            <w:shd w:val="clear" w:color="auto" w:fill="D3DFEE"/>
          </w:tcPr>
          <w:p w:rsidR="005B008D" w:rsidRPr="00E312D0" w:rsidRDefault="00411237" w:rsidP="00366130">
            <w:pPr>
              <w:rPr>
                <w:rStyle w:val="StyleArial"/>
              </w:rPr>
            </w:pPr>
            <w:r w:rsidRPr="00E312D0">
              <w:rPr>
                <w:rStyle w:val="StyleArial"/>
              </w:rPr>
              <w:t>None</w:t>
            </w:r>
          </w:p>
        </w:tc>
        <w:tc>
          <w:tcPr>
            <w:tcW w:w="2310" w:type="pct"/>
            <w:tcBorders>
              <w:top w:val="single" w:sz="8" w:space="0" w:color="4F81BD"/>
              <w:left w:val="single" w:sz="8" w:space="0" w:color="4F81BD"/>
              <w:bottom w:val="single" w:sz="8" w:space="0" w:color="4F81BD"/>
              <w:right w:val="single" w:sz="8" w:space="0" w:color="4F81BD"/>
            </w:tcBorders>
            <w:shd w:val="clear" w:color="auto" w:fill="D3DFEE"/>
          </w:tcPr>
          <w:p w:rsidR="005B008D" w:rsidRPr="00B50B16" w:rsidRDefault="005B008D" w:rsidP="00366130">
            <w:pPr>
              <w:numPr>
                <w:ilvl w:val="0"/>
                <w:numId w:val="2"/>
              </w:numPr>
              <w:rPr>
                <w:rFonts w:ascii="Arial" w:hAnsi="Arial" w:cs="Arial"/>
                <w:szCs w:val="20"/>
              </w:rPr>
            </w:pPr>
          </w:p>
        </w:tc>
        <w:tc>
          <w:tcPr>
            <w:tcW w:w="1406" w:type="pct"/>
            <w:tcBorders>
              <w:top w:val="single" w:sz="8" w:space="0" w:color="4F81BD"/>
              <w:left w:val="single" w:sz="8" w:space="0" w:color="4F81BD"/>
              <w:bottom w:val="single" w:sz="8" w:space="0" w:color="4F81BD"/>
              <w:right w:val="single" w:sz="8" w:space="0" w:color="4F81BD"/>
            </w:tcBorders>
            <w:shd w:val="clear" w:color="auto" w:fill="D3DFEE"/>
          </w:tcPr>
          <w:p w:rsidR="005B008D" w:rsidRPr="00B50B16" w:rsidRDefault="005B008D" w:rsidP="00366130">
            <w:pPr>
              <w:rPr>
                <w:rFonts w:ascii="Arial" w:hAnsi="Arial" w:cs="Arial"/>
                <w:szCs w:val="20"/>
              </w:rPr>
            </w:pPr>
          </w:p>
        </w:tc>
      </w:tr>
    </w:tbl>
    <w:p w:rsidR="00411237" w:rsidRPr="00B50B16" w:rsidRDefault="00411237" w:rsidP="00E312D0">
      <w:pPr>
        <w:pStyle w:val="Heading3"/>
      </w:pPr>
      <w:bookmarkStart w:id="57" w:name="_Ref323134362"/>
      <w:bookmarkStart w:id="58" w:name="_Toc320880025"/>
      <w:bookmarkEnd w:id="56"/>
      <w:r w:rsidRPr="00B50B16">
        <w:t>No Results Found</w:t>
      </w:r>
      <w:bookmarkEnd w:id="57"/>
    </w:p>
    <w:tbl>
      <w:tblPr>
        <w:tblW w:w="4910" w:type="pct"/>
        <w:tblInd w:w="144" w:type="dxa"/>
        <w:tblBorders>
          <w:top w:val="single" w:sz="8" w:space="0" w:color="4F81BD"/>
          <w:left w:val="single" w:sz="8" w:space="0" w:color="4F81BD"/>
          <w:bottom w:val="single" w:sz="8" w:space="0" w:color="4F81BD"/>
          <w:right w:val="single" w:sz="8" w:space="0" w:color="4F81BD"/>
          <w:insideH w:val="single" w:sz="8" w:space="0" w:color="4F81BD"/>
          <w:insideV w:val="threeDEmboss" w:sz="6" w:space="0" w:color="8DB3E2"/>
        </w:tblBorders>
        <w:tblCellMar>
          <w:left w:w="115" w:type="dxa"/>
          <w:right w:w="115" w:type="dxa"/>
        </w:tblCellMar>
        <w:tblLook w:val="0480" w:firstRow="0" w:lastRow="0" w:firstColumn="1" w:lastColumn="0" w:noHBand="0" w:noVBand="1"/>
      </w:tblPr>
      <w:tblGrid>
        <w:gridCol w:w="2150"/>
        <w:gridCol w:w="8436"/>
      </w:tblGrid>
      <w:tr w:rsidR="00D308C1" w:rsidRPr="00B50B16" w:rsidTr="00D308C1">
        <w:trPr>
          <w:cantSplit/>
        </w:trPr>
        <w:tc>
          <w:tcPr>
            <w:tcW w:w="2176" w:type="dxa"/>
            <w:tcBorders>
              <w:right w:val="single" w:sz="18" w:space="0" w:color="4F81BD"/>
            </w:tcBorders>
          </w:tcPr>
          <w:p w:rsidR="00D308C1" w:rsidRPr="00E312D0" w:rsidRDefault="00D308C1" w:rsidP="00D308C1">
            <w:pPr>
              <w:rPr>
                <w:rStyle w:val="StyleArialBold"/>
                <w:sz w:val="20"/>
                <w:szCs w:val="20"/>
              </w:rPr>
            </w:pPr>
            <w:r w:rsidRPr="00E312D0">
              <w:rPr>
                <w:rStyle w:val="StyleArialBold"/>
                <w:sz w:val="20"/>
                <w:szCs w:val="20"/>
              </w:rPr>
              <w:t>Description</w:t>
            </w:r>
          </w:p>
        </w:tc>
        <w:tc>
          <w:tcPr>
            <w:tcW w:w="8655" w:type="dxa"/>
            <w:tcBorders>
              <w:left w:val="single" w:sz="18" w:space="0" w:color="4F81BD"/>
            </w:tcBorders>
          </w:tcPr>
          <w:p w:rsidR="00D308C1" w:rsidRPr="00E312D0" w:rsidRDefault="00D308C1" w:rsidP="004E4437">
            <w:pPr>
              <w:rPr>
                <w:rStyle w:val="StyleArial"/>
              </w:rPr>
            </w:pPr>
            <w:r w:rsidRPr="00E312D0">
              <w:rPr>
                <w:rStyle w:val="StyleArial"/>
              </w:rPr>
              <w:t>Th</w:t>
            </w:r>
            <w:r w:rsidR="004E4437" w:rsidRPr="00E312D0">
              <w:rPr>
                <w:rStyle w:val="StyleArial"/>
              </w:rPr>
              <w:t>is message is displayed when a search returns no results (due to no results being found or the system is offline or the search times out) and informs</w:t>
            </w:r>
            <w:r w:rsidRPr="00E312D0">
              <w:rPr>
                <w:rStyle w:val="StyleArial"/>
              </w:rPr>
              <w:t xml:space="preserve"> the operator that the requested search returned no data.</w:t>
            </w:r>
            <w:r w:rsidR="004E4437" w:rsidRPr="00E312D0">
              <w:rPr>
                <w:rStyle w:val="StyleArial"/>
              </w:rPr>
              <w:t xml:space="preserve">  Upon acknowledging the message, the system returns to the previous screen.</w:t>
            </w:r>
          </w:p>
        </w:tc>
      </w:tr>
      <w:tr w:rsidR="00D308C1" w:rsidRPr="00B50B16" w:rsidTr="00D308C1">
        <w:trPr>
          <w:cantSplit/>
        </w:trPr>
        <w:tc>
          <w:tcPr>
            <w:tcW w:w="2176" w:type="dxa"/>
            <w:tcBorders>
              <w:bottom w:val="single" w:sz="8" w:space="0" w:color="4F81BD"/>
              <w:right w:val="single" w:sz="18" w:space="0" w:color="4F81BD"/>
            </w:tcBorders>
            <w:shd w:val="clear" w:color="auto" w:fill="D3DFEE"/>
          </w:tcPr>
          <w:p w:rsidR="00D308C1" w:rsidRPr="00E312D0" w:rsidRDefault="00D308C1" w:rsidP="00411237">
            <w:pPr>
              <w:keepLines/>
              <w:rPr>
                <w:rStyle w:val="StyleArialBold"/>
                <w:sz w:val="20"/>
                <w:szCs w:val="20"/>
              </w:rPr>
            </w:pPr>
            <w:r w:rsidRPr="00E312D0">
              <w:rPr>
                <w:rStyle w:val="StyleArialBold"/>
                <w:sz w:val="20"/>
                <w:szCs w:val="20"/>
              </w:rPr>
              <w:t>Message</w:t>
            </w:r>
          </w:p>
        </w:tc>
        <w:tc>
          <w:tcPr>
            <w:tcW w:w="8655" w:type="dxa"/>
            <w:tcBorders>
              <w:left w:val="single" w:sz="18" w:space="0" w:color="4F81BD"/>
              <w:bottom w:val="single" w:sz="8" w:space="0" w:color="4F81BD"/>
            </w:tcBorders>
            <w:shd w:val="clear" w:color="auto" w:fill="D3DFEE"/>
          </w:tcPr>
          <w:p w:rsidR="00D308C1" w:rsidRPr="00E312D0" w:rsidRDefault="00D308C1" w:rsidP="00411237">
            <w:pPr>
              <w:keepLines/>
              <w:rPr>
                <w:rStyle w:val="StyleArial"/>
              </w:rPr>
            </w:pPr>
            <w:r w:rsidRPr="00E312D0">
              <w:rPr>
                <w:rStyle w:val="StyleArial"/>
              </w:rPr>
              <w:t>No results found.</w:t>
            </w:r>
          </w:p>
        </w:tc>
      </w:tr>
      <w:tr w:rsidR="00D308C1" w:rsidRPr="00B50B16" w:rsidTr="00D308C1">
        <w:trPr>
          <w:cantSplit/>
        </w:trPr>
        <w:tc>
          <w:tcPr>
            <w:tcW w:w="2176" w:type="dxa"/>
            <w:tcBorders>
              <w:bottom w:val="single" w:sz="8" w:space="0" w:color="4F81BD"/>
              <w:right w:val="single" w:sz="18" w:space="0" w:color="4F81BD"/>
            </w:tcBorders>
            <w:shd w:val="clear" w:color="auto" w:fill="auto"/>
          </w:tcPr>
          <w:p w:rsidR="00D308C1" w:rsidRPr="00E312D0" w:rsidRDefault="00D308C1" w:rsidP="00411237">
            <w:pPr>
              <w:keepLines/>
              <w:rPr>
                <w:rStyle w:val="StyleArialBold"/>
                <w:sz w:val="20"/>
                <w:szCs w:val="20"/>
              </w:rPr>
            </w:pPr>
            <w:r w:rsidRPr="00E312D0">
              <w:rPr>
                <w:rStyle w:val="StyleArialBold"/>
                <w:sz w:val="20"/>
                <w:szCs w:val="20"/>
              </w:rPr>
              <w:t>Key prompt</w:t>
            </w:r>
          </w:p>
        </w:tc>
        <w:tc>
          <w:tcPr>
            <w:tcW w:w="8655" w:type="dxa"/>
            <w:tcBorders>
              <w:left w:val="single" w:sz="18" w:space="0" w:color="4F81BD"/>
              <w:bottom w:val="single" w:sz="8" w:space="0" w:color="4F81BD"/>
            </w:tcBorders>
            <w:shd w:val="clear" w:color="auto" w:fill="auto"/>
          </w:tcPr>
          <w:p w:rsidR="00D308C1" w:rsidRPr="00E312D0" w:rsidRDefault="00D308C1" w:rsidP="00411237">
            <w:pPr>
              <w:keepLines/>
              <w:rPr>
                <w:rStyle w:val="StyleArial"/>
              </w:rPr>
            </w:pPr>
            <w:r w:rsidRPr="00E312D0">
              <w:rPr>
                <w:rStyle w:val="StyleArial"/>
              </w:rPr>
              <w:t>OK</w:t>
            </w:r>
          </w:p>
        </w:tc>
      </w:tr>
      <w:tr w:rsidR="00D308C1" w:rsidRPr="00B50B16" w:rsidTr="00D308C1">
        <w:trPr>
          <w:cantSplit/>
        </w:trPr>
        <w:tc>
          <w:tcPr>
            <w:tcW w:w="2176" w:type="dxa"/>
            <w:tcBorders>
              <w:bottom w:val="single" w:sz="8" w:space="0" w:color="4F81BD"/>
              <w:right w:val="single" w:sz="18" w:space="0" w:color="4F81BD"/>
            </w:tcBorders>
            <w:shd w:val="clear" w:color="auto" w:fill="DBE5F1"/>
          </w:tcPr>
          <w:p w:rsidR="00D308C1" w:rsidRPr="00E312D0" w:rsidRDefault="00D308C1" w:rsidP="00411237">
            <w:pPr>
              <w:keepLines/>
              <w:rPr>
                <w:rStyle w:val="StyleArialBold"/>
                <w:sz w:val="20"/>
                <w:szCs w:val="20"/>
              </w:rPr>
            </w:pPr>
            <w:r w:rsidRPr="00E312D0">
              <w:rPr>
                <w:rStyle w:val="StyleArialBold"/>
                <w:sz w:val="20"/>
                <w:szCs w:val="20"/>
              </w:rPr>
              <w:t>Notes</w:t>
            </w:r>
          </w:p>
        </w:tc>
        <w:tc>
          <w:tcPr>
            <w:tcW w:w="8655" w:type="dxa"/>
            <w:tcBorders>
              <w:left w:val="single" w:sz="18" w:space="0" w:color="4F81BD"/>
              <w:bottom w:val="single" w:sz="8" w:space="0" w:color="4F81BD"/>
            </w:tcBorders>
            <w:shd w:val="clear" w:color="auto" w:fill="DBE5F1"/>
          </w:tcPr>
          <w:p w:rsidR="00D308C1" w:rsidRPr="00E312D0" w:rsidRDefault="00D308C1" w:rsidP="0026453B">
            <w:pPr>
              <w:keepLines/>
              <w:rPr>
                <w:rStyle w:val="StyleArial"/>
              </w:rPr>
            </w:pPr>
            <w:r w:rsidRPr="00E312D0">
              <w:rPr>
                <w:rStyle w:val="StyleArial"/>
              </w:rPr>
              <w:t>Configurable message</w:t>
            </w:r>
          </w:p>
        </w:tc>
      </w:tr>
    </w:tbl>
    <w:p w:rsidR="00411237" w:rsidRPr="00B50B16" w:rsidRDefault="00846F3F" w:rsidP="00E312D0">
      <w:pPr>
        <w:pStyle w:val="Heading3"/>
      </w:pPr>
      <w:bookmarkStart w:id="59" w:name="_Ref323134530"/>
      <w:r w:rsidRPr="00B50B16">
        <w:t xml:space="preserve">Missing </w:t>
      </w:r>
      <w:r w:rsidR="00411237" w:rsidRPr="00B50B16">
        <w:t>Data Notice</w:t>
      </w:r>
      <w:bookmarkEnd w:id="59"/>
    </w:p>
    <w:tbl>
      <w:tblPr>
        <w:tblW w:w="4910" w:type="pct"/>
        <w:tblInd w:w="144" w:type="dxa"/>
        <w:tblBorders>
          <w:top w:val="single" w:sz="8" w:space="0" w:color="4F81BD"/>
          <w:left w:val="single" w:sz="8" w:space="0" w:color="4F81BD"/>
          <w:bottom w:val="single" w:sz="8" w:space="0" w:color="4F81BD"/>
          <w:right w:val="single" w:sz="8" w:space="0" w:color="4F81BD"/>
          <w:insideH w:val="single" w:sz="8" w:space="0" w:color="4F81BD"/>
          <w:insideV w:val="threeDEmboss" w:sz="6" w:space="0" w:color="8DB3E2"/>
        </w:tblBorders>
        <w:tblCellMar>
          <w:left w:w="115" w:type="dxa"/>
          <w:right w:w="115" w:type="dxa"/>
        </w:tblCellMar>
        <w:tblLook w:val="0480" w:firstRow="0" w:lastRow="0" w:firstColumn="1" w:lastColumn="0" w:noHBand="0" w:noVBand="1"/>
      </w:tblPr>
      <w:tblGrid>
        <w:gridCol w:w="2150"/>
        <w:gridCol w:w="8436"/>
      </w:tblGrid>
      <w:tr w:rsidR="00D308C1" w:rsidRPr="00B50B16" w:rsidTr="00D308C1">
        <w:trPr>
          <w:cantSplit/>
        </w:trPr>
        <w:tc>
          <w:tcPr>
            <w:tcW w:w="2176" w:type="dxa"/>
            <w:tcBorders>
              <w:right w:val="single" w:sz="18" w:space="0" w:color="4F81BD"/>
            </w:tcBorders>
          </w:tcPr>
          <w:p w:rsidR="00D308C1" w:rsidRPr="00E312D0" w:rsidRDefault="00D308C1" w:rsidP="00411237">
            <w:pPr>
              <w:keepLines/>
              <w:rPr>
                <w:rStyle w:val="StyleArialBold"/>
                <w:sz w:val="20"/>
                <w:szCs w:val="20"/>
              </w:rPr>
            </w:pPr>
            <w:r w:rsidRPr="00E312D0">
              <w:rPr>
                <w:rStyle w:val="StyleArialBold"/>
                <w:sz w:val="20"/>
                <w:szCs w:val="20"/>
              </w:rPr>
              <w:t>Description</w:t>
            </w:r>
          </w:p>
        </w:tc>
        <w:tc>
          <w:tcPr>
            <w:tcW w:w="8655" w:type="dxa"/>
            <w:tcBorders>
              <w:left w:val="single" w:sz="18" w:space="0" w:color="4F81BD"/>
            </w:tcBorders>
          </w:tcPr>
          <w:p w:rsidR="00D308C1" w:rsidRPr="00E312D0" w:rsidRDefault="00D308C1" w:rsidP="00846F3F">
            <w:pPr>
              <w:keepLines/>
              <w:rPr>
                <w:rStyle w:val="StyleArial"/>
              </w:rPr>
            </w:pPr>
            <w:r w:rsidRPr="00E312D0">
              <w:rPr>
                <w:rStyle w:val="StyleArial"/>
              </w:rPr>
              <w:t xml:space="preserve">The </w:t>
            </w:r>
            <w:r w:rsidR="00846F3F" w:rsidRPr="00E312D0">
              <w:rPr>
                <w:rStyle w:val="StyleArial"/>
              </w:rPr>
              <w:t xml:space="preserve">Missing </w:t>
            </w:r>
            <w:r w:rsidRPr="00E312D0">
              <w:rPr>
                <w:rStyle w:val="StyleArial"/>
              </w:rPr>
              <w:t>Data Notice informs the operator that the data entered in the required fields is missing.  Upon acknowledging the message, the system returns to the previous screen.</w:t>
            </w:r>
          </w:p>
        </w:tc>
      </w:tr>
      <w:tr w:rsidR="00D308C1" w:rsidRPr="00B50B16" w:rsidTr="00D308C1">
        <w:trPr>
          <w:cantSplit/>
        </w:trPr>
        <w:tc>
          <w:tcPr>
            <w:tcW w:w="2176" w:type="dxa"/>
            <w:tcBorders>
              <w:bottom w:val="single" w:sz="8" w:space="0" w:color="4F81BD"/>
              <w:right w:val="single" w:sz="18" w:space="0" w:color="4F81BD"/>
            </w:tcBorders>
            <w:shd w:val="clear" w:color="auto" w:fill="D3DFEE"/>
          </w:tcPr>
          <w:p w:rsidR="00D308C1" w:rsidRPr="00E312D0" w:rsidRDefault="00D308C1" w:rsidP="00411237">
            <w:pPr>
              <w:keepLines/>
              <w:rPr>
                <w:rStyle w:val="StyleArialBold"/>
                <w:sz w:val="20"/>
                <w:szCs w:val="20"/>
              </w:rPr>
            </w:pPr>
            <w:r w:rsidRPr="00E312D0">
              <w:rPr>
                <w:rStyle w:val="StyleArialBold"/>
                <w:sz w:val="20"/>
                <w:szCs w:val="20"/>
              </w:rPr>
              <w:t>Message</w:t>
            </w:r>
          </w:p>
        </w:tc>
        <w:tc>
          <w:tcPr>
            <w:tcW w:w="8655" w:type="dxa"/>
            <w:tcBorders>
              <w:left w:val="single" w:sz="18" w:space="0" w:color="4F81BD"/>
              <w:bottom w:val="single" w:sz="8" w:space="0" w:color="4F81BD"/>
            </w:tcBorders>
            <w:shd w:val="clear" w:color="auto" w:fill="D3DFEE"/>
          </w:tcPr>
          <w:p w:rsidR="00D308C1" w:rsidRPr="00E312D0" w:rsidRDefault="00846F3F" w:rsidP="00411237">
            <w:pPr>
              <w:keepLines/>
              <w:rPr>
                <w:rStyle w:val="StyleArial"/>
              </w:rPr>
            </w:pPr>
            <w:r w:rsidRPr="00E312D0">
              <w:rPr>
                <w:rStyle w:val="StyleArial"/>
              </w:rPr>
              <w:t>Required field missing:  Enter Last Name or 10 digit Phone Number</w:t>
            </w:r>
          </w:p>
        </w:tc>
      </w:tr>
      <w:tr w:rsidR="00D308C1" w:rsidRPr="00B50B16" w:rsidTr="00D308C1">
        <w:trPr>
          <w:cantSplit/>
        </w:trPr>
        <w:tc>
          <w:tcPr>
            <w:tcW w:w="2176" w:type="dxa"/>
            <w:tcBorders>
              <w:bottom w:val="single" w:sz="8" w:space="0" w:color="4F81BD"/>
              <w:right w:val="single" w:sz="18" w:space="0" w:color="4F81BD"/>
            </w:tcBorders>
            <w:shd w:val="clear" w:color="auto" w:fill="auto"/>
          </w:tcPr>
          <w:p w:rsidR="00D308C1" w:rsidRPr="00E312D0" w:rsidRDefault="00D308C1" w:rsidP="00411237">
            <w:pPr>
              <w:keepLines/>
              <w:rPr>
                <w:rStyle w:val="StyleArialBold"/>
                <w:sz w:val="20"/>
                <w:szCs w:val="20"/>
              </w:rPr>
            </w:pPr>
            <w:r w:rsidRPr="00E312D0">
              <w:rPr>
                <w:rStyle w:val="StyleArialBold"/>
                <w:sz w:val="20"/>
                <w:szCs w:val="20"/>
              </w:rPr>
              <w:t>Key prompt</w:t>
            </w:r>
          </w:p>
        </w:tc>
        <w:tc>
          <w:tcPr>
            <w:tcW w:w="8655" w:type="dxa"/>
            <w:tcBorders>
              <w:left w:val="single" w:sz="18" w:space="0" w:color="4F81BD"/>
              <w:bottom w:val="single" w:sz="8" w:space="0" w:color="4F81BD"/>
            </w:tcBorders>
            <w:shd w:val="clear" w:color="auto" w:fill="auto"/>
          </w:tcPr>
          <w:p w:rsidR="00D308C1" w:rsidRPr="00E312D0" w:rsidRDefault="00D308C1" w:rsidP="00411237">
            <w:pPr>
              <w:keepLines/>
              <w:rPr>
                <w:rStyle w:val="StyleArial"/>
              </w:rPr>
            </w:pPr>
            <w:r w:rsidRPr="00E312D0">
              <w:rPr>
                <w:rStyle w:val="StyleArial"/>
              </w:rPr>
              <w:t>OK</w:t>
            </w:r>
          </w:p>
        </w:tc>
      </w:tr>
      <w:tr w:rsidR="00846F3F" w:rsidRPr="00B50B16" w:rsidTr="00D308C1">
        <w:trPr>
          <w:cantSplit/>
        </w:trPr>
        <w:tc>
          <w:tcPr>
            <w:tcW w:w="2176" w:type="dxa"/>
            <w:tcBorders>
              <w:bottom w:val="single" w:sz="8" w:space="0" w:color="4F81BD"/>
              <w:right w:val="single" w:sz="18" w:space="0" w:color="4F81BD"/>
            </w:tcBorders>
            <w:shd w:val="clear" w:color="auto" w:fill="DBE5F1"/>
          </w:tcPr>
          <w:p w:rsidR="00846F3F" w:rsidRPr="00E312D0" w:rsidRDefault="00846F3F" w:rsidP="00411237">
            <w:pPr>
              <w:keepLines/>
              <w:rPr>
                <w:rStyle w:val="StyleArialBold"/>
                <w:sz w:val="20"/>
                <w:szCs w:val="20"/>
              </w:rPr>
            </w:pPr>
            <w:r w:rsidRPr="00E312D0">
              <w:rPr>
                <w:rStyle w:val="StyleArialBold"/>
                <w:sz w:val="20"/>
                <w:szCs w:val="20"/>
              </w:rPr>
              <w:t>Notes</w:t>
            </w:r>
          </w:p>
        </w:tc>
        <w:tc>
          <w:tcPr>
            <w:tcW w:w="8655" w:type="dxa"/>
            <w:tcBorders>
              <w:left w:val="single" w:sz="18" w:space="0" w:color="4F81BD"/>
              <w:bottom w:val="single" w:sz="8" w:space="0" w:color="4F81BD"/>
            </w:tcBorders>
            <w:shd w:val="clear" w:color="auto" w:fill="DBE5F1"/>
          </w:tcPr>
          <w:p w:rsidR="00846F3F" w:rsidRPr="00E312D0" w:rsidRDefault="00846F3F" w:rsidP="006D3C72">
            <w:pPr>
              <w:keepLines/>
              <w:rPr>
                <w:rStyle w:val="StyleArial"/>
              </w:rPr>
            </w:pPr>
            <w:r w:rsidRPr="00E312D0">
              <w:rPr>
                <w:rStyle w:val="StyleArial"/>
              </w:rPr>
              <w:t>Configurable message</w:t>
            </w:r>
          </w:p>
        </w:tc>
      </w:tr>
    </w:tbl>
    <w:p w:rsidR="00A51F11" w:rsidRPr="00B50B16" w:rsidRDefault="00A51F11" w:rsidP="00A51F11">
      <w:pPr>
        <w:pStyle w:val="BodyText"/>
        <w:rPr>
          <w:rFonts w:cs="Arial"/>
          <w:sz w:val="24"/>
          <w:szCs w:val="28"/>
        </w:rPr>
      </w:pPr>
      <w:bookmarkStart w:id="60" w:name="_Toc317756334"/>
      <w:r w:rsidRPr="00B50B16">
        <w:rPr>
          <w:rFonts w:cs="Arial"/>
        </w:rPr>
        <w:br w:type="page"/>
      </w:r>
    </w:p>
    <w:p w:rsidR="00411237" w:rsidRPr="00B50B16" w:rsidRDefault="00411237" w:rsidP="00411237">
      <w:pPr>
        <w:pStyle w:val="Heading2"/>
        <w:keepLines/>
      </w:pPr>
      <w:bookmarkStart w:id="61" w:name="_Toc399406981"/>
      <w:r w:rsidRPr="00B50B16">
        <w:lastRenderedPageBreak/>
        <w:t>Customer Search Results</w:t>
      </w:r>
      <w:bookmarkEnd w:id="60"/>
      <w:bookmarkEnd w:id="61"/>
    </w:p>
    <w:p w:rsidR="00411237" w:rsidRPr="00B50B16" w:rsidRDefault="00411237" w:rsidP="00411237">
      <w:pPr>
        <w:pStyle w:val="BodyText"/>
        <w:keepLines/>
        <w:rPr>
          <w:rFonts w:cs="Arial"/>
        </w:rPr>
      </w:pPr>
      <w:r w:rsidRPr="00B50B16">
        <w:rPr>
          <w:rFonts w:cs="Arial"/>
        </w:rPr>
        <w:t>The Customer Search Results screen appears when the Customer Lookup Service returns with results.  The system displays all results returned from the service and displays the First and Last Name, Phone Number and Address Line 1 for each result returned.</w:t>
      </w:r>
    </w:p>
    <w:p w:rsidR="00411237" w:rsidRPr="00B50B16" w:rsidRDefault="00411237" w:rsidP="00E312D0">
      <w:pPr>
        <w:pStyle w:val="Heading3"/>
      </w:pPr>
      <w:bookmarkStart w:id="62" w:name="_Ref323134552"/>
      <w:r w:rsidRPr="00B50B16">
        <w:t>Mockup</w:t>
      </w:r>
      <w:bookmarkEnd w:id="62"/>
    </w:p>
    <w:p w:rsidR="00411237" w:rsidRPr="00B50B16" w:rsidRDefault="00286C7E" w:rsidP="00411237">
      <w:pPr>
        <w:pStyle w:val="BodyText"/>
        <w:keepLines/>
        <w:jc w:val="center"/>
        <w:rPr>
          <w:rFonts w:cs="Arial"/>
        </w:rPr>
      </w:pPr>
      <w:r w:rsidRPr="00B50B16">
        <w:rPr>
          <w:rFonts w:cs="Arial"/>
          <w:noProof/>
        </w:rPr>
        <w:drawing>
          <wp:inline distT="0" distB="0" distL="0" distR="0" wp14:anchorId="0B61B330" wp14:editId="3E23F14F">
            <wp:extent cx="6858000" cy="4046855"/>
            <wp:effectExtent l="19050" t="0" r="0" b="0"/>
            <wp:docPr id="4" name="Picture 3" descr="Customer Search Results_04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stomer Search Results_0424.png"/>
                    <pic:cNvPicPr/>
                  </pic:nvPicPr>
                  <pic:blipFill>
                    <a:blip r:embed="rId16" cstate="print"/>
                    <a:stretch>
                      <a:fillRect/>
                    </a:stretch>
                  </pic:blipFill>
                  <pic:spPr>
                    <a:xfrm>
                      <a:off x="0" y="0"/>
                      <a:ext cx="6858000" cy="4046855"/>
                    </a:xfrm>
                    <a:prstGeom prst="rect">
                      <a:avLst/>
                    </a:prstGeom>
                  </pic:spPr>
                </pic:pic>
              </a:graphicData>
            </a:graphic>
          </wp:inline>
        </w:drawing>
      </w:r>
    </w:p>
    <w:p w:rsidR="00411237" w:rsidRPr="00B50B16" w:rsidRDefault="00411237" w:rsidP="00411237">
      <w:pPr>
        <w:pStyle w:val="Caption"/>
        <w:keepLines/>
        <w:rPr>
          <w:rFonts w:cs="Arial"/>
        </w:rPr>
      </w:pPr>
      <w:r w:rsidRPr="00B50B16">
        <w:rPr>
          <w:rFonts w:cs="Arial"/>
        </w:rPr>
        <w:t xml:space="preserve">Figure </w:t>
      </w:r>
      <w:r w:rsidR="00F73A31" w:rsidRPr="00B50B16">
        <w:rPr>
          <w:rFonts w:cs="Arial"/>
        </w:rPr>
        <w:fldChar w:fldCharType="begin"/>
      </w:r>
      <w:r w:rsidR="008A79F7" w:rsidRPr="00B50B16">
        <w:rPr>
          <w:rFonts w:cs="Arial"/>
        </w:rPr>
        <w:instrText xml:space="preserve"> SEQ Figure \* ARABIC </w:instrText>
      </w:r>
      <w:r w:rsidR="00F73A31" w:rsidRPr="00B50B16">
        <w:rPr>
          <w:rFonts w:cs="Arial"/>
        </w:rPr>
        <w:fldChar w:fldCharType="separate"/>
      </w:r>
      <w:r w:rsidR="00D54789" w:rsidRPr="00B50B16">
        <w:rPr>
          <w:rFonts w:cs="Arial"/>
          <w:noProof/>
        </w:rPr>
        <w:t>2</w:t>
      </w:r>
      <w:r w:rsidR="00F73A31" w:rsidRPr="00B50B16">
        <w:rPr>
          <w:rFonts w:cs="Arial"/>
        </w:rPr>
        <w:fldChar w:fldCharType="end"/>
      </w:r>
      <w:r w:rsidRPr="00B50B16">
        <w:rPr>
          <w:rFonts w:cs="Arial"/>
        </w:rPr>
        <w:t>: Customer Search Results</w:t>
      </w:r>
    </w:p>
    <w:p w:rsidR="00E54458" w:rsidRPr="00B50B16" w:rsidRDefault="00E54458" w:rsidP="00E312D0">
      <w:pPr>
        <w:pStyle w:val="Heading3"/>
      </w:pPr>
      <w:r w:rsidRPr="00B50B16">
        <w:t>Instruction Text</w:t>
      </w:r>
    </w:p>
    <w:tbl>
      <w:tblPr>
        <w:tblW w:w="4900" w:type="pct"/>
        <w:tblInd w:w="144"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left w:w="115" w:type="dxa"/>
          <w:right w:w="115" w:type="dxa"/>
        </w:tblCellMar>
        <w:tblLook w:val="04A0" w:firstRow="1" w:lastRow="0" w:firstColumn="1" w:lastColumn="0" w:noHBand="0" w:noVBand="1"/>
      </w:tblPr>
      <w:tblGrid>
        <w:gridCol w:w="10564"/>
      </w:tblGrid>
      <w:tr w:rsidR="00E54458" w:rsidRPr="00B50B16" w:rsidTr="00E54458">
        <w:trPr>
          <w:cantSplit/>
        </w:trPr>
        <w:tc>
          <w:tcPr>
            <w:tcW w:w="10809" w:type="dxa"/>
            <w:tcBorders>
              <w:top w:val="single" w:sz="8" w:space="0" w:color="4F81BD"/>
              <w:left w:val="single" w:sz="8" w:space="0" w:color="4F81BD"/>
              <w:bottom w:val="single" w:sz="18" w:space="0" w:color="4F81BD"/>
              <w:right w:val="single" w:sz="8" w:space="0" w:color="4F81BD"/>
            </w:tcBorders>
          </w:tcPr>
          <w:p w:rsidR="00E54458" w:rsidRPr="00E312D0" w:rsidRDefault="00E54458" w:rsidP="00F10F9A">
            <w:pPr>
              <w:rPr>
                <w:rStyle w:val="StyleArialBold"/>
              </w:rPr>
            </w:pPr>
            <w:r w:rsidRPr="00E312D0">
              <w:rPr>
                <w:rStyle w:val="StyleArialBold"/>
              </w:rPr>
              <w:t>Instructions</w:t>
            </w:r>
          </w:p>
        </w:tc>
      </w:tr>
      <w:tr w:rsidR="00E54458" w:rsidRPr="00B50B16" w:rsidTr="00E54458">
        <w:trPr>
          <w:cantSplit/>
        </w:trPr>
        <w:tc>
          <w:tcPr>
            <w:tcW w:w="10809" w:type="dxa"/>
            <w:tcBorders>
              <w:top w:val="single" w:sz="8" w:space="0" w:color="4F81BD"/>
              <w:left w:val="single" w:sz="8" w:space="0" w:color="4F81BD"/>
              <w:bottom w:val="single" w:sz="8" w:space="0" w:color="4F81BD"/>
              <w:right w:val="single" w:sz="8" w:space="0" w:color="4F81BD"/>
            </w:tcBorders>
            <w:shd w:val="clear" w:color="auto" w:fill="D3DFEE"/>
          </w:tcPr>
          <w:p w:rsidR="00E54458" w:rsidRPr="00E312D0" w:rsidRDefault="00E54458" w:rsidP="00F10F9A">
            <w:pPr>
              <w:rPr>
                <w:rStyle w:val="StyleArial"/>
              </w:rPr>
            </w:pPr>
            <w:r w:rsidRPr="00E312D0">
              <w:rPr>
                <w:rStyle w:val="StyleArial"/>
              </w:rPr>
              <w:t>None</w:t>
            </w:r>
          </w:p>
        </w:tc>
      </w:tr>
    </w:tbl>
    <w:p w:rsidR="00E54458" w:rsidRPr="00B50B16" w:rsidRDefault="00E54458" w:rsidP="00E312D0">
      <w:pPr>
        <w:pStyle w:val="Heading3"/>
      </w:pPr>
      <w:r w:rsidRPr="00B50B16">
        <w:t>Navigation/Menu Key</w:t>
      </w:r>
    </w:p>
    <w:tbl>
      <w:tblPr>
        <w:tblW w:w="4900" w:type="pct"/>
        <w:tblInd w:w="144"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left w:w="115" w:type="dxa"/>
          <w:right w:w="115" w:type="dxa"/>
        </w:tblCellMar>
        <w:tblLook w:val="04A0" w:firstRow="1" w:lastRow="0" w:firstColumn="1" w:lastColumn="0" w:noHBand="0" w:noVBand="1"/>
      </w:tblPr>
      <w:tblGrid>
        <w:gridCol w:w="1709"/>
        <w:gridCol w:w="1551"/>
        <w:gridCol w:w="3702"/>
        <w:gridCol w:w="3602"/>
      </w:tblGrid>
      <w:tr w:rsidR="00E54458" w:rsidRPr="00E312D0" w:rsidTr="00E54458">
        <w:trPr>
          <w:cantSplit/>
        </w:trPr>
        <w:tc>
          <w:tcPr>
            <w:tcW w:w="1742" w:type="dxa"/>
            <w:tcBorders>
              <w:top w:val="single" w:sz="8" w:space="0" w:color="4F81BD"/>
              <w:left w:val="single" w:sz="8" w:space="0" w:color="4F81BD"/>
              <w:bottom w:val="single" w:sz="18" w:space="0" w:color="4F81BD"/>
              <w:right w:val="single" w:sz="8" w:space="0" w:color="4F81BD"/>
            </w:tcBorders>
          </w:tcPr>
          <w:p w:rsidR="00E54458" w:rsidRPr="00E312D0" w:rsidRDefault="00E54458" w:rsidP="00F10F9A">
            <w:pPr>
              <w:pStyle w:val="BodyText"/>
              <w:spacing w:after="0"/>
              <w:rPr>
                <w:rFonts w:cs="Arial"/>
                <w:b/>
                <w:bCs/>
                <w:sz w:val="22"/>
                <w:szCs w:val="22"/>
              </w:rPr>
            </w:pPr>
            <w:r w:rsidRPr="00E312D0">
              <w:rPr>
                <w:rFonts w:cs="Arial"/>
                <w:b/>
                <w:bCs/>
                <w:sz w:val="22"/>
                <w:szCs w:val="22"/>
              </w:rPr>
              <w:t>Label</w:t>
            </w:r>
          </w:p>
        </w:tc>
        <w:tc>
          <w:tcPr>
            <w:tcW w:w="1573" w:type="dxa"/>
            <w:tcBorders>
              <w:top w:val="single" w:sz="8" w:space="0" w:color="4F81BD"/>
              <w:left w:val="single" w:sz="8" w:space="0" w:color="4F81BD"/>
              <w:bottom w:val="single" w:sz="18" w:space="0" w:color="4F81BD"/>
              <w:right w:val="single" w:sz="8" w:space="0" w:color="4F81BD"/>
            </w:tcBorders>
          </w:tcPr>
          <w:p w:rsidR="00E54458" w:rsidRPr="00E312D0" w:rsidRDefault="00E54458" w:rsidP="00F10F9A">
            <w:pPr>
              <w:pStyle w:val="BodyText"/>
              <w:spacing w:after="0"/>
              <w:rPr>
                <w:rFonts w:cs="Arial"/>
                <w:b/>
                <w:bCs/>
                <w:sz w:val="22"/>
                <w:szCs w:val="22"/>
              </w:rPr>
            </w:pPr>
            <w:r w:rsidRPr="00E312D0">
              <w:rPr>
                <w:rFonts w:cs="Arial"/>
                <w:b/>
                <w:bCs/>
                <w:sz w:val="22"/>
                <w:szCs w:val="22"/>
              </w:rPr>
              <w:t>State</w:t>
            </w:r>
          </w:p>
        </w:tc>
        <w:tc>
          <w:tcPr>
            <w:tcW w:w="3793" w:type="dxa"/>
            <w:tcBorders>
              <w:top w:val="single" w:sz="8" w:space="0" w:color="4F81BD"/>
              <w:left w:val="single" w:sz="8" w:space="0" w:color="4F81BD"/>
              <w:bottom w:val="single" w:sz="18" w:space="0" w:color="4F81BD"/>
              <w:right w:val="single" w:sz="8" w:space="0" w:color="4F81BD"/>
            </w:tcBorders>
          </w:tcPr>
          <w:p w:rsidR="00E54458" w:rsidRPr="00E312D0" w:rsidRDefault="00E54458" w:rsidP="00F10F9A">
            <w:pPr>
              <w:pStyle w:val="BodyText"/>
              <w:spacing w:after="0"/>
              <w:rPr>
                <w:rFonts w:cs="Arial"/>
                <w:b/>
                <w:bCs/>
                <w:sz w:val="22"/>
                <w:szCs w:val="22"/>
              </w:rPr>
            </w:pPr>
            <w:r w:rsidRPr="00E312D0">
              <w:rPr>
                <w:rFonts w:cs="Arial"/>
                <w:b/>
                <w:bCs/>
                <w:sz w:val="22"/>
                <w:szCs w:val="22"/>
              </w:rPr>
              <w:t>Next Screen</w:t>
            </w:r>
          </w:p>
        </w:tc>
        <w:tc>
          <w:tcPr>
            <w:tcW w:w="3701" w:type="dxa"/>
            <w:tcBorders>
              <w:top w:val="single" w:sz="8" w:space="0" w:color="4F81BD"/>
              <w:left w:val="single" w:sz="8" w:space="0" w:color="4F81BD"/>
              <w:bottom w:val="single" w:sz="18" w:space="0" w:color="4F81BD"/>
              <w:right w:val="single" w:sz="8" w:space="0" w:color="4F81BD"/>
            </w:tcBorders>
          </w:tcPr>
          <w:p w:rsidR="00E54458" w:rsidRPr="00E312D0" w:rsidRDefault="00E54458" w:rsidP="00F10F9A">
            <w:pPr>
              <w:pStyle w:val="BodyText"/>
              <w:spacing w:after="0"/>
              <w:rPr>
                <w:rFonts w:cs="Arial"/>
                <w:b/>
                <w:bCs/>
                <w:sz w:val="22"/>
                <w:szCs w:val="22"/>
              </w:rPr>
            </w:pPr>
            <w:r w:rsidRPr="00E312D0">
              <w:rPr>
                <w:rFonts w:cs="Arial"/>
                <w:b/>
                <w:bCs/>
                <w:sz w:val="22"/>
                <w:szCs w:val="22"/>
              </w:rPr>
              <w:t>Notes</w:t>
            </w:r>
          </w:p>
        </w:tc>
      </w:tr>
      <w:tr w:rsidR="00E54458" w:rsidRPr="00B50B16" w:rsidTr="00E54458">
        <w:trPr>
          <w:cantSplit/>
        </w:trPr>
        <w:tc>
          <w:tcPr>
            <w:tcW w:w="1742" w:type="dxa"/>
            <w:tcBorders>
              <w:top w:val="single" w:sz="8" w:space="0" w:color="4F81BD"/>
              <w:left w:val="single" w:sz="8" w:space="0" w:color="4F81BD"/>
              <w:bottom w:val="single" w:sz="8" w:space="0" w:color="4F81BD"/>
              <w:right w:val="single" w:sz="8" w:space="0" w:color="4F81BD"/>
            </w:tcBorders>
            <w:shd w:val="clear" w:color="auto" w:fill="D3DFEE"/>
          </w:tcPr>
          <w:p w:rsidR="00E54458" w:rsidRPr="00B50B16" w:rsidRDefault="00E54458" w:rsidP="00F10F9A">
            <w:pPr>
              <w:pStyle w:val="BodyText"/>
              <w:spacing w:after="0"/>
              <w:rPr>
                <w:rFonts w:cs="Arial"/>
              </w:rPr>
            </w:pPr>
            <w:r w:rsidRPr="00B50B16">
              <w:rPr>
                <w:rFonts w:cs="Arial"/>
              </w:rPr>
              <w:t>Back</w:t>
            </w:r>
          </w:p>
        </w:tc>
        <w:tc>
          <w:tcPr>
            <w:tcW w:w="1573" w:type="dxa"/>
            <w:tcBorders>
              <w:top w:val="single" w:sz="8" w:space="0" w:color="4F81BD"/>
              <w:left w:val="single" w:sz="8" w:space="0" w:color="4F81BD"/>
              <w:bottom w:val="single" w:sz="8" w:space="0" w:color="4F81BD"/>
              <w:right w:val="single" w:sz="8" w:space="0" w:color="4F81BD"/>
            </w:tcBorders>
            <w:shd w:val="clear" w:color="auto" w:fill="D3DFEE"/>
          </w:tcPr>
          <w:p w:rsidR="00E54458" w:rsidRPr="00B50B16" w:rsidRDefault="00E54458" w:rsidP="00F10F9A">
            <w:pPr>
              <w:pStyle w:val="BodyText"/>
              <w:spacing w:after="0"/>
              <w:rPr>
                <w:rFonts w:cs="Arial"/>
              </w:rPr>
            </w:pPr>
            <w:r w:rsidRPr="00B50B16">
              <w:rPr>
                <w:rFonts w:cs="Arial"/>
              </w:rPr>
              <w:t>Is the key enabled or disabled</w:t>
            </w:r>
          </w:p>
        </w:tc>
        <w:tc>
          <w:tcPr>
            <w:tcW w:w="3793" w:type="dxa"/>
            <w:tcBorders>
              <w:top w:val="single" w:sz="8" w:space="0" w:color="4F81BD"/>
              <w:left w:val="single" w:sz="8" w:space="0" w:color="4F81BD"/>
              <w:bottom w:val="single" w:sz="8" w:space="0" w:color="4F81BD"/>
              <w:right w:val="single" w:sz="8" w:space="0" w:color="4F81BD"/>
            </w:tcBorders>
            <w:shd w:val="clear" w:color="auto" w:fill="D3DFEE"/>
          </w:tcPr>
          <w:p w:rsidR="00E54458" w:rsidRPr="00B50B16" w:rsidRDefault="00E54458" w:rsidP="00F10F9A">
            <w:pPr>
              <w:pStyle w:val="BodyText"/>
              <w:numPr>
                <w:ilvl w:val="0"/>
                <w:numId w:val="29"/>
              </w:numPr>
              <w:spacing w:after="0"/>
              <w:rPr>
                <w:rFonts w:cs="Arial"/>
              </w:rPr>
            </w:pPr>
            <w:r w:rsidRPr="00B50B16">
              <w:rPr>
                <w:rFonts w:cs="Arial"/>
              </w:rPr>
              <w:t>List the next screen that appears when the key is selected</w:t>
            </w:r>
          </w:p>
          <w:p w:rsidR="00E54458" w:rsidRPr="00B50B16" w:rsidRDefault="00E54458" w:rsidP="00F10F9A">
            <w:pPr>
              <w:pStyle w:val="BodyText"/>
              <w:numPr>
                <w:ilvl w:val="0"/>
                <w:numId w:val="29"/>
              </w:numPr>
              <w:spacing w:after="0"/>
              <w:rPr>
                <w:rFonts w:cs="Arial"/>
              </w:rPr>
            </w:pPr>
            <w:r w:rsidRPr="00B50B16">
              <w:rPr>
                <w:rFonts w:cs="Arial"/>
              </w:rPr>
              <w:t>If the next screen is a screen in another use case, call out the use case.  e.g.: Operator Sign On use case</w:t>
            </w:r>
          </w:p>
          <w:p w:rsidR="00E54458" w:rsidRPr="00B50B16" w:rsidRDefault="00E54458" w:rsidP="00F10F9A">
            <w:pPr>
              <w:pStyle w:val="BodyText"/>
              <w:numPr>
                <w:ilvl w:val="0"/>
                <w:numId w:val="29"/>
              </w:numPr>
              <w:spacing w:after="0"/>
              <w:rPr>
                <w:rFonts w:cs="Arial"/>
              </w:rPr>
            </w:pPr>
            <w:r w:rsidRPr="00B50B16">
              <w:rPr>
                <w:rFonts w:cs="Arial"/>
              </w:rPr>
              <w:t>If there is more than one ‘Next’ option, use a bulleted list to identify each option.</w:t>
            </w:r>
          </w:p>
        </w:tc>
        <w:tc>
          <w:tcPr>
            <w:tcW w:w="3701" w:type="dxa"/>
            <w:tcBorders>
              <w:top w:val="single" w:sz="8" w:space="0" w:color="4F81BD"/>
              <w:left w:val="single" w:sz="8" w:space="0" w:color="4F81BD"/>
              <w:bottom w:val="single" w:sz="8" w:space="0" w:color="4F81BD"/>
              <w:right w:val="single" w:sz="8" w:space="0" w:color="4F81BD"/>
            </w:tcBorders>
            <w:shd w:val="clear" w:color="auto" w:fill="D3DFEE"/>
          </w:tcPr>
          <w:p w:rsidR="00E54458" w:rsidRPr="00B50B16" w:rsidRDefault="00E54458" w:rsidP="00F10F9A">
            <w:pPr>
              <w:pStyle w:val="BodyText"/>
              <w:spacing w:after="0"/>
              <w:rPr>
                <w:rFonts w:cs="Arial"/>
              </w:rPr>
            </w:pPr>
            <w:r w:rsidRPr="00B50B16">
              <w:rPr>
                <w:rFonts w:cs="Arial"/>
              </w:rPr>
              <w:t>Any important notes such as where the initial focus is, if the State of the key is dynamic, etc.</w:t>
            </w:r>
          </w:p>
        </w:tc>
      </w:tr>
      <w:tr w:rsidR="00B955C8" w:rsidRPr="00B50B16" w:rsidTr="00E54458">
        <w:trPr>
          <w:cantSplit/>
        </w:trPr>
        <w:tc>
          <w:tcPr>
            <w:tcW w:w="1742" w:type="dxa"/>
            <w:tcBorders>
              <w:top w:val="single" w:sz="8" w:space="0" w:color="4F81BD"/>
              <w:left w:val="single" w:sz="8" w:space="0" w:color="4F81BD"/>
              <w:bottom w:val="single" w:sz="8" w:space="0" w:color="4F81BD"/>
              <w:right w:val="single" w:sz="8" w:space="0" w:color="4F81BD"/>
            </w:tcBorders>
            <w:shd w:val="clear" w:color="auto" w:fill="D3DFEE"/>
          </w:tcPr>
          <w:p w:rsidR="00B955C8" w:rsidRPr="00B50B16" w:rsidRDefault="00B955C8" w:rsidP="00F10F9A">
            <w:pPr>
              <w:pStyle w:val="BodyText"/>
              <w:spacing w:after="0"/>
              <w:rPr>
                <w:rFonts w:cs="Arial"/>
              </w:rPr>
            </w:pPr>
            <w:r w:rsidRPr="00B50B16">
              <w:rPr>
                <w:rFonts w:cs="Arial"/>
              </w:rPr>
              <w:t>N/A</w:t>
            </w:r>
          </w:p>
        </w:tc>
        <w:tc>
          <w:tcPr>
            <w:tcW w:w="1573" w:type="dxa"/>
            <w:tcBorders>
              <w:top w:val="single" w:sz="8" w:space="0" w:color="4F81BD"/>
              <w:left w:val="single" w:sz="8" w:space="0" w:color="4F81BD"/>
              <w:bottom w:val="single" w:sz="8" w:space="0" w:color="4F81BD"/>
              <w:right w:val="single" w:sz="8" w:space="0" w:color="4F81BD"/>
            </w:tcBorders>
            <w:shd w:val="clear" w:color="auto" w:fill="D3DFEE"/>
          </w:tcPr>
          <w:p w:rsidR="00B955C8" w:rsidRPr="00B50B16" w:rsidRDefault="00B955C8" w:rsidP="00F10F9A">
            <w:pPr>
              <w:pStyle w:val="BodyText"/>
              <w:spacing w:after="0"/>
              <w:rPr>
                <w:rFonts w:cs="Arial"/>
              </w:rPr>
            </w:pPr>
            <w:r w:rsidRPr="00B50B16">
              <w:rPr>
                <w:rFonts w:cs="Arial"/>
              </w:rPr>
              <w:t>Enabled</w:t>
            </w:r>
          </w:p>
        </w:tc>
        <w:tc>
          <w:tcPr>
            <w:tcW w:w="3793" w:type="dxa"/>
            <w:tcBorders>
              <w:top w:val="single" w:sz="8" w:space="0" w:color="4F81BD"/>
              <w:left w:val="single" w:sz="8" w:space="0" w:color="4F81BD"/>
              <w:bottom w:val="single" w:sz="8" w:space="0" w:color="4F81BD"/>
              <w:right w:val="single" w:sz="8" w:space="0" w:color="4F81BD"/>
            </w:tcBorders>
            <w:shd w:val="clear" w:color="auto" w:fill="D3DFEE"/>
          </w:tcPr>
          <w:p w:rsidR="00B955C8" w:rsidRPr="00B50B16" w:rsidRDefault="001E4F83" w:rsidP="001E4F83">
            <w:pPr>
              <w:pStyle w:val="BodyText"/>
              <w:spacing w:after="0"/>
              <w:rPr>
                <w:rFonts w:cs="Arial"/>
              </w:rPr>
            </w:pPr>
            <w:r w:rsidRPr="00B50B16">
              <w:rPr>
                <w:rFonts w:cs="Arial"/>
              </w:rPr>
              <w:t>Customer Details</w:t>
            </w:r>
          </w:p>
        </w:tc>
        <w:tc>
          <w:tcPr>
            <w:tcW w:w="3701" w:type="dxa"/>
            <w:tcBorders>
              <w:top w:val="single" w:sz="8" w:space="0" w:color="4F81BD"/>
              <w:left w:val="single" w:sz="8" w:space="0" w:color="4F81BD"/>
              <w:bottom w:val="single" w:sz="8" w:space="0" w:color="4F81BD"/>
              <w:right w:val="single" w:sz="8" w:space="0" w:color="4F81BD"/>
            </w:tcBorders>
            <w:shd w:val="clear" w:color="auto" w:fill="D3DFEE"/>
          </w:tcPr>
          <w:p w:rsidR="00B955C8" w:rsidRPr="00B50B16" w:rsidRDefault="001E4F83" w:rsidP="00F10F9A">
            <w:pPr>
              <w:pStyle w:val="BodyText"/>
              <w:spacing w:after="0"/>
              <w:rPr>
                <w:rFonts w:cs="Arial"/>
              </w:rPr>
            </w:pPr>
            <w:r w:rsidRPr="00B50B16">
              <w:rPr>
                <w:rFonts w:cs="Arial"/>
              </w:rPr>
              <w:t>Tapping on the row selects the customer</w:t>
            </w:r>
          </w:p>
        </w:tc>
      </w:tr>
      <w:tr w:rsidR="00F10F9A" w:rsidRPr="00B50B16" w:rsidTr="00E54458">
        <w:trPr>
          <w:cantSplit/>
        </w:trPr>
        <w:tc>
          <w:tcPr>
            <w:tcW w:w="1742" w:type="dxa"/>
            <w:tcBorders>
              <w:top w:val="single" w:sz="8" w:space="0" w:color="4F81BD"/>
              <w:left w:val="single" w:sz="8" w:space="0" w:color="4F81BD"/>
              <w:bottom w:val="single" w:sz="8" w:space="0" w:color="4F81BD"/>
              <w:right w:val="single" w:sz="8" w:space="0" w:color="4F81BD"/>
            </w:tcBorders>
            <w:shd w:val="clear" w:color="auto" w:fill="D3DFEE"/>
          </w:tcPr>
          <w:p w:rsidR="00F10F9A" w:rsidRPr="00B50B16" w:rsidRDefault="00F10F9A" w:rsidP="00F10F9A">
            <w:pPr>
              <w:pStyle w:val="BodyText"/>
              <w:keepNext/>
              <w:keepLines/>
              <w:spacing w:after="0"/>
              <w:rPr>
                <w:rFonts w:cs="Arial"/>
              </w:rPr>
            </w:pPr>
            <w:r w:rsidRPr="00B50B16">
              <w:rPr>
                <w:rFonts w:cs="Arial"/>
              </w:rPr>
              <w:t>Add</w:t>
            </w:r>
          </w:p>
        </w:tc>
        <w:tc>
          <w:tcPr>
            <w:tcW w:w="1573" w:type="dxa"/>
            <w:tcBorders>
              <w:top w:val="single" w:sz="8" w:space="0" w:color="4F81BD"/>
              <w:left w:val="single" w:sz="8" w:space="0" w:color="4F81BD"/>
              <w:bottom w:val="single" w:sz="8" w:space="0" w:color="4F81BD"/>
              <w:right w:val="single" w:sz="8" w:space="0" w:color="4F81BD"/>
            </w:tcBorders>
            <w:shd w:val="clear" w:color="auto" w:fill="D3DFEE"/>
          </w:tcPr>
          <w:p w:rsidR="00F10F9A" w:rsidRPr="00B50B16" w:rsidRDefault="00F10F9A" w:rsidP="00F10F9A">
            <w:pPr>
              <w:pStyle w:val="BodyText"/>
              <w:keepNext/>
              <w:keepLines/>
              <w:spacing w:after="0"/>
              <w:rPr>
                <w:rFonts w:cs="Arial"/>
              </w:rPr>
            </w:pPr>
            <w:r w:rsidRPr="00B50B16">
              <w:rPr>
                <w:rFonts w:cs="Arial"/>
              </w:rPr>
              <w:t>Enabled</w:t>
            </w:r>
          </w:p>
        </w:tc>
        <w:tc>
          <w:tcPr>
            <w:tcW w:w="3793" w:type="dxa"/>
            <w:tcBorders>
              <w:top w:val="single" w:sz="8" w:space="0" w:color="4F81BD"/>
              <w:left w:val="single" w:sz="8" w:space="0" w:color="4F81BD"/>
              <w:bottom w:val="single" w:sz="8" w:space="0" w:color="4F81BD"/>
              <w:right w:val="single" w:sz="8" w:space="0" w:color="4F81BD"/>
            </w:tcBorders>
            <w:shd w:val="clear" w:color="auto" w:fill="D3DFEE"/>
          </w:tcPr>
          <w:p w:rsidR="00F10F9A" w:rsidRPr="00B50B16" w:rsidRDefault="00F10F9A" w:rsidP="00F10F9A">
            <w:pPr>
              <w:pStyle w:val="BodyText"/>
              <w:keepNext/>
              <w:keepLines/>
              <w:spacing w:after="0"/>
              <w:rPr>
                <w:rFonts w:cs="Arial"/>
              </w:rPr>
            </w:pPr>
            <w:r w:rsidRPr="00B50B16">
              <w:rPr>
                <w:rFonts w:cs="Arial"/>
              </w:rPr>
              <w:t>Customer Add</w:t>
            </w:r>
          </w:p>
        </w:tc>
        <w:tc>
          <w:tcPr>
            <w:tcW w:w="3701" w:type="dxa"/>
            <w:tcBorders>
              <w:top w:val="single" w:sz="8" w:space="0" w:color="4F81BD"/>
              <w:left w:val="single" w:sz="8" w:space="0" w:color="4F81BD"/>
              <w:bottom w:val="single" w:sz="8" w:space="0" w:color="4F81BD"/>
              <w:right w:val="single" w:sz="8" w:space="0" w:color="4F81BD"/>
            </w:tcBorders>
            <w:shd w:val="clear" w:color="auto" w:fill="D3DFEE"/>
          </w:tcPr>
          <w:p w:rsidR="00F10F9A" w:rsidRPr="00B50B16" w:rsidRDefault="00F10F9A" w:rsidP="00F10F9A">
            <w:pPr>
              <w:pStyle w:val="BodyText"/>
              <w:keepNext/>
              <w:keepLines/>
              <w:spacing w:after="0"/>
              <w:rPr>
                <w:rFonts w:cs="Arial"/>
              </w:rPr>
            </w:pPr>
            <w:r w:rsidRPr="00B50B16">
              <w:rPr>
                <w:rFonts w:cs="Arial"/>
              </w:rPr>
              <w:t>None</w:t>
            </w:r>
          </w:p>
        </w:tc>
      </w:tr>
      <w:tr w:rsidR="00F10F9A" w:rsidRPr="00B50B16" w:rsidTr="00E54458">
        <w:trPr>
          <w:cantSplit/>
        </w:trPr>
        <w:tc>
          <w:tcPr>
            <w:tcW w:w="1742" w:type="dxa"/>
            <w:tcBorders>
              <w:top w:val="single" w:sz="8" w:space="0" w:color="4F81BD"/>
              <w:left w:val="single" w:sz="8" w:space="0" w:color="4F81BD"/>
              <w:bottom w:val="single" w:sz="8" w:space="0" w:color="4F81BD"/>
              <w:right w:val="single" w:sz="8" w:space="0" w:color="4F81BD"/>
            </w:tcBorders>
            <w:shd w:val="clear" w:color="auto" w:fill="D3DFEE"/>
          </w:tcPr>
          <w:p w:rsidR="00F10F9A" w:rsidRPr="00B50B16" w:rsidRDefault="00F10F9A" w:rsidP="00F10F9A">
            <w:pPr>
              <w:pStyle w:val="BodyText"/>
              <w:spacing w:after="0"/>
              <w:rPr>
                <w:rFonts w:cs="Arial"/>
              </w:rPr>
            </w:pPr>
            <w:r w:rsidRPr="00B50B16">
              <w:rPr>
                <w:rFonts w:cs="Arial"/>
              </w:rPr>
              <w:t>Search</w:t>
            </w:r>
          </w:p>
        </w:tc>
        <w:tc>
          <w:tcPr>
            <w:tcW w:w="1573" w:type="dxa"/>
            <w:tcBorders>
              <w:top w:val="single" w:sz="8" w:space="0" w:color="4F81BD"/>
              <w:left w:val="single" w:sz="8" w:space="0" w:color="4F81BD"/>
              <w:bottom w:val="single" w:sz="8" w:space="0" w:color="4F81BD"/>
              <w:right w:val="single" w:sz="8" w:space="0" w:color="4F81BD"/>
            </w:tcBorders>
            <w:shd w:val="clear" w:color="auto" w:fill="D3DFEE"/>
          </w:tcPr>
          <w:p w:rsidR="00F10F9A" w:rsidRPr="00B50B16" w:rsidRDefault="00F10F9A" w:rsidP="00F10F9A">
            <w:pPr>
              <w:pStyle w:val="BodyText"/>
              <w:spacing w:after="0"/>
              <w:rPr>
                <w:rFonts w:cs="Arial"/>
              </w:rPr>
            </w:pPr>
            <w:r w:rsidRPr="00B50B16">
              <w:rPr>
                <w:rFonts w:cs="Arial"/>
              </w:rPr>
              <w:t>Enabled</w:t>
            </w:r>
          </w:p>
        </w:tc>
        <w:tc>
          <w:tcPr>
            <w:tcW w:w="3793" w:type="dxa"/>
            <w:tcBorders>
              <w:top w:val="single" w:sz="8" w:space="0" w:color="4F81BD"/>
              <w:left w:val="single" w:sz="8" w:space="0" w:color="4F81BD"/>
              <w:bottom w:val="single" w:sz="8" w:space="0" w:color="4F81BD"/>
              <w:right w:val="single" w:sz="8" w:space="0" w:color="4F81BD"/>
            </w:tcBorders>
            <w:shd w:val="clear" w:color="auto" w:fill="D3DFEE"/>
          </w:tcPr>
          <w:p w:rsidR="00F10F9A" w:rsidRPr="00B50B16" w:rsidRDefault="00F10F9A" w:rsidP="001E4F83">
            <w:pPr>
              <w:pStyle w:val="BodyText"/>
              <w:spacing w:after="0"/>
              <w:rPr>
                <w:rFonts w:cs="Arial"/>
              </w:rPr>
            </w:pPr>
            <w:r w:rsidRPr="00B50B16">
              <w:rPr>
                <w:rFonts w:cs="Arial"/>
              </w:rPr>
              <w:t>Customer Search</w:t>
            </w:r>
          </w:p>
        </w:tc>
        <w:tc>
          <w:tcPr>
            <w:tcW w:w="3701" w:type="dxa"/>
            <w:tcBorders>
              <w:top w:val="single" w:sz="8" w:space="0" w:color="4F81BD"/>
              <w:left w:val="single" w:sz="8" w:space="0" w:color="4F81BD"/>
              <w:bottom w:val="single" w:sz="8" w:space="0" w:color="4F81BD"/>
              <w:right w:val="single" w:sz="8" w:space="0" w:color="4F81BD"/>
            </w:tcBorders>
            <w:shd w:val="clear" w:color="auto" w:fill="D3DFEE"/>
          </w:tcPr>
          <w:p w:rsidR="00F10F9A" w:rsidRPr="00B50B16" w:rsidRDefault="00F10F9A" w:rsidP="00F10F9A">
            <w:pPr>
              <w:pStyle w:val="BodyText"/>
              <w:spacing w:after="0"/>
              <w:rPr>
                <w:rFonts w:cs="Arial"/>
              </w:rPr>
            </w:pPr>
            <w:r w:rsidRPr="00B50B16">
              <w:rPr>
                <w:rFonts w:cs="Arial"/>
              </w:rPr>
              <w:t>None</w:t>
            </w:r>
          </w:p>
        </w:tc>
      </w:tr>
    </w:tbl>
    <w:p w:rsidR="001E4F83" w:rsidRPr="00E312D0" w:rsidRDefault="001E4F83" w:rsidP="001E4F83">
      <w:pPr>
        <w:rPr>
          <w:rStyle w:val="StyleArial"/>
        </w:rPr>
      </w:pPr>
    </w:p>
    <w:p w:rsidR="00E54458" w:rsidRPr="00B50B16" w:rsidRDefault="00E54458" w:rsidP="00E312D0">
      <w:pPr>
        <w:pStyle w:val="Heading3"/>
      </w:pPr>
      <w:r w:rsidRPr="00B50B16">
        <w:lastRenderedPageBreak/>
        <w:t>Data/Input Field</w:t>
      </w:r>
    </w:p>
    <w:tbl>
      <w:tblPr>
        <w:tblW w:w="4900" w:type="pct"/>
        <w:tblInd w:w="144"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left w:w="115" w:type="dxa"/>
          <w:right w:w="115" w:type="dxa"/>
        </w:tblCellMar>
        <w:tblLook w:val="04A0" w:firstRow="1" w:lastRow="0" w:firstColumn="1" w:lastColumn="0" w:noHBand="0" w:noVBand="1"/>
      </w:tblPr>
      <w:tblGrid>
        <w:gridCol w:w="1176"/>
        <w:gridCol w:w="1086"/>
        <w:gridCol w:w="976"/>
        <w:gridCol w:w="1394"/>
        <w:gridCol w:w="1147"/>
        <w:gridCol w:w="1147"/>
        <w:gridCol w:w="3638"/>
      </w:tblGrid>
      <w:tr w:rsidR="00E54458" w:rsidRPr="00E312D0" w:rsidTr="00E312D0">
        <w:trPr>
          <w:cantSplit/>
        </w:trPr>
        <w:tc>
          <w:tcPr>
            <w:tcW w:w="1182" w:type="dxa"/>
            <w:tcBorders>
              <w:top w:val="single" w:sz="8" w:space="0" w:color="4F81BD"/>
              <w:left w:val="single" w:sz="8" w:space="0" w:color="4F81BD"/>
              <w:bottom w:val="single" w:sz="18" w:space="0" w:color="4F81BD"/>
              <w:right w:val="single" w:sz="8" w:space="0" w:color="4F81BD"/>
            </w:tcBorders>
            <w:vAlign w:val="bottom"/>
          </w:tcPr>
          <w:p w:rsidR="00E54458" w:rsidRPr="00E312D0" w:rsidRDefault="00E54458" w:rsidP="00E312D0">
            <w:pPr>
              <w:pStyle w:val="BodyText"/>
              <w:spacing w:after="0"/>
              <w:rPr>
                <w:rFonts w:cs="Arial"/>
                <w:b/>
                <w:bCs/>
                <w:sz w:val="22"/>
                <w:szCs w:val="22"/>
              </w:rPr>
            </w:pPr>
            <w:r w:rsidRPr="00E312D0">
              <w:rPr>
                <w:rFonts w:cs="Arial"/>
                <w:b/>
                <w:bCs/>
                <w:sz w:val="22"/>
                <w:szCs w:val="22"/>
              </w:rPr>
              <w:t>Label</w:t>
            </w:r>
          </w:p>
        </w:tc>
        <w:tc>
          <w:tcPr>
            <w:tcW w:w="1042" w:type="dxa"/>
            <w:tcBorders>
              <w:top w:val="single" w:sz="8" w:space="0" w:color="4F81BD"/>
              <w:left w:val="single" w:sz="8" w:space="0" w:color="4F81BD"/>
              <w:bottom w:val="single" w:sz="18" w:space="0" w:color="4F81BD"/>
              <w:right w:val="single" w:sz="8" w:space="0" w:color="4F81BD"/>
            </w:tcBorders>
            <w:vAlign w:val="bottom"/>
          </w:tcPr>
          <w:p w:rsidR="00E54458" w:rsidRPr="00E312D0" w:rsidRDefault="00E54458" w:rsidP="00E312D0">
            <w:pPr>
              <w:pStyle w:val="BodyText"/>
              <w:spacing w:after="0"/>
              <w:rPr>
                <w:rFonts w:cs="Arial"/>
                <w:b/>
                <w:bCs/>
                <w:sz w:val="22"/>
                <w:szCs w:val="22"/>
              </w:rPr>
            </w:pPr>
            <w:r w:rsidRPr="00E312D0">
              <w:rPr>
                <w:rFonts w:cs="Arial"/>
                <w:b/>
                <w:bCs/>
                <w:sz w:val="22"/>
                <w:szCs w:val="22"/>
              </w:rPr>
              <w:t>Editable</w:t>
            </w:r>
          </w:p>
        </w:tc>
        <w:tc>
          <w:tcPr>
            <w:tcW w:w="964" w:type="dxa"/>
            <w:tcBorders>
              <w:top w:val="single" w:sz="8" w:space="0" w:color="4F81BD"/>
              <w:left w:val="single" w:sz="8" w:space="0" w:color="4F81BD"/>
              <w:bottom w:val="single" w:sz="18" w:space="0" w:color="4F81BD"/>
              <w:right w:val="single" w:sz="8" w:space="0" w:color="4F81BD"/>
            </w:tcBorders>
            <w:vAlign w:val="bottom"/>
          </w:tcPr>
          <w:p w:rsidR="00E54458" w:rsidRPr="00E312D0" w:rsidRDefault="00E54458" w:rsidP="00E312D0">
            <w:pPr>
              <w:pStyle w:val="BodyText"/>
              <w:spacing w:after="0"/>
              <w:rPr>
                <w:rFonts w:cs="Arial"/>
                <w:b/>
                <w:bCs/>
                <w:sz w:val="22"/>
                <w:szCs w:val="22"/>
              </w:rPr>
            </w:pPr>
            <w:r w:rsidRPr="00E312D0">
              <w:rPr>
                <w:rFonts w:cs="Arial"/>
                <w:b/>
                <w:bCs/>
                <w:sz w:val="22"/>
                <w:szCs w:val="22"/>
              </w:rPr>
              <w:t>Req’d?</w:t>
            </w:r>
          </w:p>
        </w:tc>
        <w:tc>
          <w:tcPr>
            <w:tcW w:w="1453" w:type="dxa"/>
            <w:tcBorders>
              <w:top w:val="single" w:sz="8" w:space="0" w:color="4F81BD"/>
              <w:left w:val="single" w:sz="8" w:space="0" w:color="4F81BD"/>
              <w:bottom w:val="single" w:sz="18" w:space="0" w:color="4F81BD"/>
              <w:right w:val="single" w:sz="8" w:space="0" w:color="4F81BD"/>
            </w:tcBorders>
            <w:vAlign w:val="bottom"/>
          </w:tcPr>
          <w:p w:rsidR="00E54458" w:rsidRPr="00E312D0" w:rsidRDefault="00E54458" w:rsidP="00E312D0">
            <w:pPr>
              <w:pStyle w:val="BodyText"/>
              <w:spacing w:after="0"/>
              <w:rPr>
                <w:rFonts w:cs="Arial"/>
                <w:b/>
                <w:bCs/>
                <w:sz w:val="22"/>
                <w:szCs w:val="22"/>
              </w:rPr>
            </w:pPr>
            <w:r w:rsidRPr="00E312D0">
              <w:rPr>
                <w:rFonts w:cs="Arial"/>
                <w:b/>
                <w:bCs/>
                <w:sz w:val="22"/>
                <w:szCs w:val="22"/>
              </w:rPr>
              <w:t>Data Type</w:t>
            </w:r>
          </w:p>
        </w:tc>
        <w:tc>
          <w:tcPr>
            <w:tcW w:w="1164" w:type="dxa"/>
            <w:tcBorders>
              <w:top w:val="single" w:sz="8" w:space="0" w:color="4F81BD"/>
              <w:left w:val="single" w:sz="8" w:space="0" w:color="4F81BD"/>
              <w:bottom w:val="single" w:sz="18" w:space="0" w:color="4F81BD"/>
              <w:right w:val="single" w:sz="8" w:space="0" w:color="4F81BD"/>
            </w:tcBorders>
            <w:vAlign w:val="bottom"/>
          </w:tcPr>
          <w:p w:rsidR="00E54458" w:rsidRPr="00E312D0" w:rsidRDefault="00E54458" w:rsidP="00E312D0">
            <w:pPr>
              <w:pStyle w:val="BodyText"/>
              <w:spacing w:after="0"/>
              <w:rPr>
                <w:rFonts w:cs="Arial"/>
                <w:b/>
                <w:bCs/>
                <w:sz w:val="22"/>
                <w:szCs w:val="22"/>
              </w:rPr>
            </w:pPr>
            <w:r w:rsidRPr="00E312D0">
              <w:rPr>
                <w:rFonts w:cs="Arial"/>
                <w:b/>
                <w:bCs/>
                <w:sz w:val="22"/>
                <w:szCs w:val="22"/>
              </w:rPr>
              <w:t>Min</w:t>
            </w:r>
          </w:p>
          <w:p w:rsidR="00E54458" w:rsidRPr="00E312D0" w:rsidRDefault="00E54458" w:rsidP="00E312D0">
            <w:pPr>
              <w:pStyle w:val="BodyText"/>
              <w:spacing w:after="0"/>
              <w:rPr>
                <w:rFonts w:cs="Arial"/>
                <w:b/>
                <w:bCs/>
                <w:sz w:val="22"/>
                <w:szCs w:val="22"/>
              </w:rPr>
            </w:pPr>
            <w:r w:rsidRPr="00E312D0">
              <w:rPr>
                <w:rFonts w:cs="Arial"/>
                <w:b/>
                <w:bCs/>
                <w:sz w:val="22"/>
                <w:szCs w:val="22"/>
              </w:rPr>
              <w:t>Length</w:t>
            </w:r>
          </w:p>
        </w:tc>
        <w:tc>
          <w:tcPr>
            <w:tcW w:w="1164" w:type="dxa"/>
            <w:tcBorders>
              <w:top w:val="single" w:sz="8" w:space="0" w:color="4F81BD"/>
              <w:left w:val="single" w:sz="8" w:space="0" w:color="4F81BD"/>
              <w:bottom w:val="single" w:sz="18" w:space="0" w:color="4F81BD"/>
              <w:right w:val="single" w:sz="8" w:space="0" w:color="4F81BD"/>
            </w:tcBorders>
            <w:vAlign w:val="bottom"/>
          </w:tcPr>
          <w:p w:rsidR="00E54458" w:rsidRPr="00E312D0" w:rsidRDefault="00E54458" w:rsidP="00E312D0">
            <w:pPr>
              <w:pStyle w:val="BodyText"/>
              <w:spacing w:after="0"/>
              <w:rPr>
                <w:rFonts w:cs="Arial"/>
                <w:b/>
                <w:bCs/>
                <w:sz w:val="22"/>
                <w:szCs w:val="22"/>
              </w:rPr>
            </w:pPr>
            <w:r w:rsidRPr="00E312D0">
              <w:rPr>
                <w:rFonts w:cs="Arial"/>
                <w:b/>
                <w:bCs/>
                <w:sz w:val="22"/>
                <w:szCs w:val="22"/>
              </w:rPr>
              <w:t>Max</w:t>
            </w:r>
          </w:p>
          <w:p w:rsidR="00E54458" w:rsidRPr="00E312D0" w:rsidRDefault="00E54458" w:rsidP="00E312D0">
            <w:pPr>
              <w:pStyle w:val="BodyText"/>
              <w:spacing w:after="0"/>
              <w:rPr>
                <w:rFonts w:cs="Arial"/>
                <w:b/>
                <w:bCs/>
                <w:sz w:val="22"/>
                <w:szCs w:val="22"/>
              </w:rPr>
            </w:pPr>
            <w:r w:rsidRPr="00E312D0">
              <w:rPr>
                <w:rFonts w:cs="Arial"/>
                <w:b/>
                <w:bCs/>
                <w:sz w:val="22"/>
                <w:szCs w:val="22"/>
              </w:rPr>
              <w:t>Length</w:t>
            </w:r>
          </w:p>
        </w:tc>
        <w:tc>
          <w:tcPr>
            <w:tcW w:w="3840" w:type="dxa"/>
            <w:tcBorders>
              <w:top w:val="single" w:sz="8" w:space="0" w:color="4F81BD"/>
              <w:left w:val="single" w:sz="8" w:space="0" w:color="4F81BD"/>
              <w:bottom w:val="single" w:sz="18" w:space="0" w:color="4F81BD"/>
              <w:right w:val="single" w:sz="8" w:space="0" w:color="4F81BD"/>
            </w:tcBorders>
            <w:vAlign w:val="bottom"/>
          </w:tcPr>
          <w:p w:rsidR="00E54458" w:rsidRPr="00E312D0" w:rsidRDefault="00E54458" w:rsidP="00E312D0">
            <w:pPr>
              <w:pStyle w:val="BodyText"/>
              <w:spacing w:after="0"/>
              <w:rPr>
                <w:rFonts w:cs="Arial"/>
                <w:b/>
                <w:bCs/>
                <w:sz w:val="22"/>
                <w:szCs w:val="22"/>
              </w:rPr>
            </w:pPr>
            <w:r w:rsidRPr="00E312D0">
              <w:rPr>
                <w:rFonts w:cs="Arial"/>
                <w:b/>
                <w:bCs/>
                <w:sz w:val="22"/>
                <w:szCs w:val="22"/>
              </w:rPr>
              <w:t>Notes</w:t>
            </w:r>
          </w:p>
        </w:tc>
      </w:tr>
      <w:tr w:rsidR="00E54458" w:rsidRPr="00B50B16" w:rsidTr="00E54458">
        <w:trPr>
          <w:cantSplit/>
        </w:trPr>
        <w:tc>
          <w:tcPr>
            <w:tcW w:w="1182" w:type="dxa"/>
            <w:tcBorders>
              <w:top w:val="single" w:sz="8" w:space="0" w:color="4F81BD"/>
              <w:left w:val="single" w:sz="8" w:space="0" w:color="4F81BD"/>
              <w:bottom w:val="single" w:sz="8" w:space="0" w:color="4F81BD"/>
              <w:right w:val="single" w:sz="8" w:space="0" w:color="4F81BD"/>
            </w:tcBorders>
            <w:shd w:val="clear" w:color="auto" w:fill="D3DFEE"/>
          </w:tcPr>
          <w:p w:rsidR="00E54458" w:rsidRPr="00B50B16" w:rsidRDefault="00E54458" w:rsidP="00F10F9A">
            <w:pPr>
              <w:pStyle w:val="BodyText"/>
              <w:spacing w:after="0"/>
              <w:rPr>
                <w:rFonts w:cs="Arial"/>
                <w:bCs/>
              </w:rPr>
            </w:pPr>
            <w:r w:rsidRPr="00B50B16">
              <w:rPr>
                <w:rFonts w:cs="Arial"/>
                <w:bCs/>
              </w:rPr>
              <w:t>Customer Search Results</w:t>
            </w:r>
          </w:p>
        </w:tc>
        <w:tc>
          <w:tcPr>
            <w:tcW w:w="1042" w:type="dxa"/>
            <w:tcBorders>
              <w:top w:val="single" w:sz="8" w:space="0" w:color="4F81BD"/>
              <w:left w:val="single" w:sz="8" w:space="0" w:color="4F81BD"/>
              <w:bottom w:val="single" w:sz="8" w:space="0" w:color="4F81BD"/>
              <w:right w:val="single" w:sz="8" w:space="0" w:color="4F81BD"/>
            </w:tcBorders>
            <w:shd w:val="clear" w:color="auto" w:fill="D3DFEE"/>
          </w:tcPr>
          <w:p w:rsidR="00E54458" w:rsidRPr="00B50B16" w:rsidRDefault="00E54458" w:rsidP="00F10F9A">
            <w:pPr>
              <w:pStyle w:val="BodyText"/>
              <w:spacing w:after="0"/>
              <w:rPr>
                <w:rFonts w:cs="Arial"/>
              </w:rPr>
            </w:pPr>
            <w:r w:rsidRPr="00B50B16">
              <w:rPr>
                <w:rFonts w:cs="Arial"/>
              </w:rPr>
              <w:t>N/A</w:t>
            </w:r>
          </w:p>
        </w:tc>
        <w:tc>
          <w:tcPr>
            <w:tcW w:w="964" w:type="dxa"/>
            <w:tcBorders>
              <w:top w:val="single" w:sz="8" w:space="0" w:color="4F81BD"/>
              <w:left w:val="single" w:sz="8" w:space="0" w:color="4F81BD"/>
              <w:bottom w:val="single" w:sz="8" w:space="0" w:color="4F81BD"/>
              <w:right w:val="single" w:sz="8" w:space="0" w:color="4F81BD"/>
            </w:tcBorders>
            <w:shd w:val="clear" w:color="auto" w:fill="D3DFEE"/>
          </w:tcPr>
          <w:p w:rsidR="00E54458" w:rsidRPr="00B50B16" w:rsidRDefault="00E54458" w:rsidP="00F10F9A">
            <w:pPr>
              <w:pStyle w:val="BodyText"/>
              <w:spacing w:after="0"/>
              <w:rPr>
                <w:rFonts w:cs="Arial"/>
              </w:rPr>
            </w:pPr>
            <w:r w:rsidRPr="00B50B16">
              <w:rPr>
                <w:rFonts w:cs="Arial"/>
              </w:rPr>
              <w:t>N/A</w:t>
            </w:r>
          </w:p>
        </w:tc>
        <w:tc>
          <w:tcPr>
            <w:tcW w:w="1453" w:type="dxa"/>
            <w:tcBorders>
              <w:top w:val="single" w:sz="8" w:space="0" w:color="4F81BD"/>
              <w:left w:val="single" w:sz="8" w:space="0" w:color="4F81BD"/>
              <w:bottom w:val="single" w:sz="8" w:space="0" w:color="4F81BD"/>
              <w:right w:val="single" w:sz="8" w:space="0" w:color="4F81BD"/>
            </w:tcBorders>
            <w:shd w:val="clear" w:color="auto" w:fill="D3DFEE"/>
          </w:tcPr>
          <w:p w:rsidR="00E54458" w:rsidRPr="00B50B16" w:rsidRDefault="00E54458" w:rsidP="00F10F9A">
            <w:pPr>
              <w:pStyle w:val="BodyText"/>
              <w:spacing w:after="0"/>
              <w:rPr>
                <w:rFonts w:cs="Arial"/>
              </w:rPr>
            </w:pPr>
            <w:r w:rsidRPr="00B50B16">
              <w:rPr>
                <w:rFonts w:cs="Arial"/>
              </w:rPr>
              <w:t>N/A</w:t>
            </w:r>
          </w:p>
        </w:tc>
        <w:tc>
          <w:tcPr>
            <w:tcW w:w="1164" w:type="dxa"/>
            <w:tcBorders>
              <w:top w:val="single" w:sz="8" w:space="0" w:color="4F81BD"/>
              <w:left w:val="single" w:sz="8" w:space="0" w:color="4F81BD"/>
              <w:bottom w:val="single" w:sz="8" w:space="0" w:color="4F81BD"/>
              <w:right w:val="single" w:sz="8" w:space="0" w:color="4F81BD"/>
            </w:tcBorders>
            <w:shd w:val="clear" w:color="auto" w:fill="D3DFEE"/>
          </w:tcPr>
          <w:p w:rsidR="00E54458" w:rsidRPr="00B50B16" w:rsidRDefault="00E54458" w:rsidP="00F10F9A">
            <w:pPr>
              <w:pStyle w:val="BodyText"/>
              <w:spacing w:after="0"/>
              <w:rPr>
                <w:rFonts w:cs="Arial"/>
              </w:rPr>
            </w:pPr>
            <w:r w:rsidRPr="00B50B16">
              <w:rPr>
                <w:rFonts w:cs="Arial"/>
              </w:rPr>
              <w:t>N/A</w:t>
            </w:r>
          </w:p>
        </w:tc>
        <w:tc>
          <w:tcPr>
            <w:tcW w:w="1164" w:type="dxa"/>
            <w:tcBorders>
              <w:top w:val="single" w:sz="8" w:space="0" w:color="4F81BD"/>
              <w:left w:val="single" w:sz="8" w:space="0" w:color="4F81BD"/>
              <w:bottom w:val="single" w:sz="8" w:space="0" w:color="4F81BD"/>
              <w:right w:val="single" w:sz="8" w:space="0" w:color="4F81BD"/>
            </w:tcBorders>
            <w:shd w:val="clear" w:color="auto" w:fill="D3DFEE"/>
          </w:tcPr>
          <w:p w:rsidR="00E54458" w:rsidRPr="00B50B16" w:rsidRDefault="00E54458" w:rsidP="00F10F9A">
            <w:pPr>
              <w:pStyle w:val="BodyText"/>
              <w:spacing w:after="0"/>
              <w:rPr>
                <w:rFonts w:cs="Arial"/>
              </w:rPr>
            </w:pPr>
            <w:r w:rsidRPr="00B50B16">
              <w:rPr>
                <w:rFonts w:cs="Arial"/>
              </w:rPr>
              <w:t>N/A</w:t>
            </w:r>
          </w:p>
        </w:tc>
        <w:tc>
          <w:tcPr>
            <w:tcW w:w="3840" w:type="dxa"/>
            <w:tcBorders>
              <w:top w:val="single" w:sz="8" w:space="0" w:color="4F81BD"/>
              <w:left w:val="single" w:sz="8" w:space="0" w:color="4F81BD"/>
              <w:bottom w:val="single" w:sz="8" w:space="0" w:color="4F81BD"/>
              <w:right w:val="single" w:sz="8" w:space="0" w:color="4F81BD"/>
            </w:tcBorders>
            <w:shd w:val="clear" w:color="auto" w:fill="D3DFEE"/>
          </w:tcPr>
          <w:p w:rsidR="00E54458" w:rsidRPr="00B50B16" w:rsidRDefault="00E54458" w:rsidP="00E54458">
            <w:pPr>
              <w:pStyle w:val="BodyText"/>
              <w:keepNext/>
              <w:keepLines/>
              <w:numPr>
                <w:ilvl w:val="0"/>
                <w:numId w:val="29"/>
              </w:numPr>
              <w:spacing w:after="0"/>
              <w:rPr>
                <w:rFonts w:cs="Arial"/>
              </w:rPr>
            </w:pPr>
            <w:r w:rsidRPr="00B50B16">
              <w:rPr>
                <w:rFonts w:cs="Arial"/>
              </w:rPr>
              <w:t>Displays First and Last Name, Phone Number and Address Line 1 for each customer</w:t>
            </w:r>
          </w:p>
          <w:p w:rsidR="00E54458" w:rsidRPr="00B50B16" w:rsidRDefault="00E54458" w:rsidP="00E54458">
            <w:pPr>
              <w:pStyle w:val="BodyText"/>
              <w:keepNext/>
              <w:keepLines/>
              <w:numPr>
                <w:ilvl w:val="0"/>
                <w:numId w:val="29"/>
              </w:numPr>
              <w:spacing w:after="0"/>
              <w:rPr>
                <w:rFonts w:cs="Arial"/>
              </w:rPr>
            </w:pPr>
            <w:r w:rsidRPr="00B50B16">
              <w:rPr>
                <w:rFonts w:cs="Arial"/>
              </w:rPr>
              <w:t>The system displays the first phone number available in the following order: Mobile, Home and Work.</w:t>
            </w:r>
          </w:p>
          <w:p w:rsidR="00B955C8" w:rsidRPr="00B50B16" w:rsidRDefault="00B955C8" w:rsidP="00E54458">
            <w:pPr>
              <w:pStyle w:val="BodyText"/>
              <w:keepNext/>
              <w:keepLines/>
              <w:numPr>
                <w:ilvl w:val="0"/>
                <w:numId w:val="29"/>
              </w:numPr>
              <w:spacing w:after="0"/>
              <w:rPr>
                <w:rFonts w:cs="Arial"/>
              </w:rPr>
            </w:pPr>
            <w:r w:rsidRPr="00B50B16">
              <w:rPr>
                <w:rFonts w:cs="Arial"/>
              </w:rPr>
              <w:t>Tapping on the row selects the customer</w:t>
            </w:r>
          </w:p>
        </w:tc>
      </w:tr>
    </w:tbl>
    <w:p w:rsidR="00411237" w:rsidRPr="00B50B16" w:rsidRDefault="00411237" w:rsidP="00E312D0">
      <w:pPr>
        <w:pStyle w:val="Heading3"/>
      </w:pPr>
      <w:r w:rsidRPr="00B50B16">
        <w:t>Reason Codes</w:t>
      </w:r>
    </w:p>
    <w:tbl>
      <w:tblPr>
        <w:tblW w:w="4900" w:type="pct"/>
        <w:tblInd w:w="144"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left w:w="115" w:type="dxa"/>
          <w:right w:w="115" w:type="dxa"/>
        </w:tblCellMar>
        <w:tblLook w:val="04A0" w:firstRow="1" w:lastRow="0" w:firstColumn="1" w:lastColumn="0" w:noHBand="0" w:noVBand="1"/>
      </w:tblPr>
      <w:tblGrid>
        <w:gridCol w:w="2712"/>
        <w:gridCol w:w="4881"/>
        <w:gridCol w:w="2971"/>
      </w:tblGrid>
      <w:tr w:rsidR="00411237" w:rsidRPr="00B50B16" w:rsidTr="00411237">
        <w:trPr>
          <w:cantSplit/>
        </w:trPr>
        <w:tc>
          <w:tcPr>
            <w:tcW w:w="1284" w:type="pct"/>
            <w:tcBorders>
              <w:top w:val="single" w:sz="8" w:space="0" w:color="4F81BD"/>
              <w:left w:val="single" w:sz="8" w:space="0" w:color="4F81BD"/>
              <w:bottom w:val="single" w:sz="18" w:space="0" w:color="4F81BD"/>
              <w:right w:val="single" w:sz="8" w:space="0" w:color="4F81BD"/>
            </w:tcBorders>
          </w:tcPr>
          <w:p w:rsidR="00411237" w:rsidRPr="00E312D0" w:rsidRDefault="00411237" w:rsidP="00411237">
            <w:pPr>
              <w:keepLines/>
              <w:rPr>
                <w:rStyle w:val="StyleArialBold"/>
              </w:rPr>
            </w:pPr>
            <w:r w:rsidRPr="00E312D0">
              <w:rPr>
                <w:rStyle w:val="StyleArialBold"/>
              </w:rPr>
              <w:t>Reason Code</w:t>
            </w:r>
          </w:p>
        </w:tc>
        <w:tc>
          <w:tcPr>
            <w:tcW w:w="2310" w:type="pct"/>
            <w:tcBorders>
              <w:top w:val="single" w:sz="8" w:space="0" w:color="4F81BD"/>
              <w:left w:val="single" w:sz="8" w:space="0" w:color="4F81BD"/>
              <w:bottom w:val="single" w:sz="18" w:space="0" w:color="4F81BD"/>
              <w:right w:val="single" w:sz="8" w:space="0" w:color="4F81BD"/>
            </w:tcBorders>
          </w:tcPr>
          <w:p w:rsidR="00411237" w:rsidRPr="00E312D0" w:rsidRDefault="00411237" w:rsidP="00411237">
            <w:pPr>
              <w:keepLines/>
              <w:rPr>
                <w:rStyle w:val="StyleArialBold"/>
              </w:rPr>
            </w:pPr>
            <w:r w:rsidRPr="00E312D0">
              <w:rPr>
                <w:rStyle w:val="StyleArialBold"/>
              </w:rPr>
              <w:t>Valid Values</w:t>
            </w:r>
          </w:p>
        </w:tc>
        <w:tc>
          <w:tcPr>
            <w:tcW w:w="1406" w:type="pct"/>
            <w:tcBorders>
              <w:top w:val="single" w:sz="8" w:space="0" w:color="4F81BD"/>
              <w:left w:val="single" w:sz="8" w:space="0" w:color="4F81BD"/>
              <w:bottom w:val="single" w:sz="18" w:space="0" w:color="4F81BD"/>
              <w:right w:val="single" w:sz="8" w:space="0" w:color="4F81BD"/>
            </w:tcBorders>
          </w:tcPr>
          <w:p w:rsidR="00411237" w:rsidRPr="00E312D0" w:rsidRDefault="00411237" w:rsidP="00411237">
            <w:pPr>
              <w:keepLines/>
              <w:rPr>
                <w:rStyle w:val="StyleArialBold"/>
              </w:rPr>
            </w:pPr>
            <w:r w:rsidRPr="00E312D0">
              <w:rPr>
                <w:rStyle w:val="StyleArialBold"/>
              </w:rPr>
              <w:t>Default Value</w:t>
            </w:r>
          </w:p>
        </w:tc>
      </w:tr>
      <w:tr w:rsidR="00411237" w:rsidRPr="00B50B16" w:rsidTr="00411237">
        <w:trPr>
          <w:cantSplit/>
        </w:trPr>
        <w:tc>
          <w:tcPr>
            <w:tcW w:w="1284" w:type="pct"/>
            <w:tcBorders>
              <w:top w:val="single" w:sz="8" w:space="0" w:color="4F81BD"/>
              <w:left w:val="single" w:sz="8" w:space="0" w:color="4F81BD"/>
              <w:bottom w:val="single" w:sz="8" w:space="0" w:color="4F81BD"/>
              <w:right w:val="single" w:sz="8" w:space="0" w:color="4F81BD"/>
            </w:tcBorders>
            <w:shd w:val="clear" w:color="auto" w:fill="D3DFEE"/>
          </w:tcPr>
          <w:p w:rsidR="00411237" w:rsidRPr="00E312D0" w:rsidRDefault="00411237" w:rsidP="00411237">
            <w:pPr>
              <w:keepLines/>
              <w:rPr>
                <w:rStyle w:val="StyleArial"/>
              </w:rPr>
            </w:pPr>
            <w:r w:rsidRPr="00E312D0">
              <w:rPr>
                <w:rStyle w:val="StyleArial"/>
              </w:rPr>
              <w:t>None</w:t>
            </w:r>
          </w:p>
        </w:tc>
        <w:tc>
          <w:tcPr>
            <w:tcW w:w="2310" w:type="pct"/>
            <w:tcBorders>
              <w:top w:val="single" w:sz="8" w:space="0" w:color="4F81BD"/>
              <w:left w:val="single" w:sz="8" w:space="0" w:color="4F81BD"/>
              <w:bottom w:val="single" w:sz="8" w:space="0" w:color="4F81BD"/>
              <w:right w:val="single" w:sz="8" w:space="0" w:color="4F81BD"/>
            </w:tcBorders>
            <w:shd w:val="clear" w:color="auto" w:fill="D3DFEE"/>
          </w:tcPr>
          <w:p w:rsidR="00411237" w:rsidRPr="00B50B16" w:rsidRDefault="00411237" w:rsidP="00411237">
            <w:pPr>
              <w:keepLines/>
              <w:rPr>
                <w:rFonts w:ascii="Arial" w:hAnsi="Arial" w:cs="Arial"/>
                <w:szCs w:val="20"/>
              </w:rPr>
            </w:pPr>
          </w:p>
        </w:tc>
        <w:tc>
          <w:tcPr>
            <w:tcW w:w="1406" w:type="pct"/>
            <w:tcBorders>
              <w:top w:val="single" w:sz="8" w:space="0" w:color="4F81BD"/>
              <w:left w:val="single" w:sz="8" w:space="0" w:color="4F81BD"/>
              <w:bottom w:val="single" w:sz="8" w:space="0" w:color="4F81BD"/>
              <w:right w:val="single" w:sz="8" w:space="0" w:color="4F81BD"/>
            </w:tcBorders>
            <w:shd w:val="clear" w:color="auto" w:fill="D3DFEE"/>
          </w:tcPr>
          <w:p w:rsidR="00411237" w:rsidRPr="00B50B16" w:rsidRDefault="00411237" w:rsidP="00411237">
            <w:pPr>
              <w:keepLines/>
              <w:rPr>
                <w:rFonts w:ascii="Arial" w:hAnsi="Arial" w:cs="Arial"/>
                <w:szCs w:val="20"/>
              </w:rPr>
            </w:pPr>
          </w:p>
        </w:tc>
      </w:tr>
    </w:tbl>
    <w:p w:rsidR="00375ACD" w:rsidRPr="00B50B16" w:rsidRDefault="00D10522" w:rsidP="00375ACD">
      <w:pPr>
        <w:pStyle w:val="Heading2"/>
        <w:keepLines/>
      </w:pPr>
      <w:bookmarkStart w:id="63" w:name="_Toc399406982"/>
      <w:r w:rsidRPr="00B50B16">
        <w:t>Customer A</w:t>
      </w:r>
      <w:r w:rsidR="00225C20" w:rsidRPr="00B50B16">
        <w:t>dd</w:t>
      </w:r>
      <w:bookmarkEnd w:id="63"/>
    </w:p>
    <w:p w:rsidR="00411237" w:rsidRPr="00B50B16" w:rsidRDefault="00375ACD" w:rsidP="00375ACD">
      <w:pPr>
        <w:pStyle w:val="BodyText"/>
        <w:keepLines/>
        <w:rPr>
          <w:rFonts w:cs="Arial"/>
        </w:rPr>
      </w:pPr>
      <w:r w:rsidRPr="00B50B16">
        <w:rPr>
          <w:rFonts w:cs="Arial"/>
        </w:rPr>
        <w:t xml:space="preserve">The </w:t>
      </w:r>
      <w:r w:rsidR="00D10522" w:rsidRPr="00B50B16">
        <w:rPr>
          <w:rFonts w:cs="Arial"/>
        </w:rPr>
        <w:t>Customer Add</w:t>
      </w:r>
      <w:r w:rsidRPr="00B50B16">
        <w:rPr>
          <w:rFonts w:cs="Arial"/>
        </w:rPr>
        <w:t xml:space="preserve"> screen appears when the operator chooses to </w:t>
      </w:r>
      <w:r w:rsidR="00225C20" w:rsidRPr="00B50B16">
        <w:rPr>
          <w:rFonts w:cs="Arial"/>
        </w:rPr>
        <w:t>create a new customer</w:t>
      </w:r>
      <w:r w:rsidRPr="00B50B16">
        <w:rPr>
          <w:rFonts w:cs="Arial"/>
        </w:rPr>
        <w:t>.</w:t>
      </w:r>
      <w:r w:rsidR="00E54458" w:rsidRPr="00B50B16">
        <w:rPr>
          <w:rFonts w:cs="Arial"/>
        </w:rPr>
        <w:t xml:space="preserve">  The screen prompts the operator to enter the details required to create and save a customer record.</w:t>
      </w:r>
    </w:p>
    <w:p w:rsidR="001E4F83" w:rsidRPr="00B50B16" w:rsidRDefault="001E4F83" w:rsidP="00E312D0">
      <w:pPr>
        <w:pStyle w:val="Heading3"/>
      </w:pPr>
      <w:bookmarkStart w:id="64" w:name="_Ref323134583"/>
      <w:r w:rsidRPr="00B50B16">
        <w:t>Mockup</w:t>
      </w:r>
      <w:bookmarkEnd w:id="64"/>
    </w:p>
    <w:p w:rsidR="00375ACD" w:rsidRPr="00B50B16" w:rsidRDefault="00FA0E63" w:rsidP="00375ACD">
      <w:pPr>
        <w:pStyle w:val="BodyText"/>
        <w:rPr>
          <w:rFonts w:cs="Arial"/>
        </w:rPr>
      </w:pPr>
      <w:r w:rsidRPr="00B50B16">
        <w:rPr>
          <w:rFonts w:cs="Arial"/>
          <w:noProof/>
        </w:rPr>
        <w:drawing>
          <wp:inline distT="0" distB="0" distL="0" distR="0" wp14:anchorId="03ED385F" wp14:editId="3E9851BB">
            <wp:extent cx="6858000" cy="4046183"/>
            <wp:effectExtent l="19050" t="0" r="0" b="0"/>
            <wp:docPr id="6" name="Picture 3" descr="C:\Users\jhobson.SNTINC\AppData\Local\Microsoft\Windows\Temporary Internet Files\Content.Outlook\83428BFP\Customer Add_04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hobson.SNTINC\AppData\Local\Microsoft\Windows\Temporary Internet Files\Content.Outlook\83428BFP\Customer Add_0424.png"/>
                    <pic:cNvPicPr>
                      <a:picLocks noChangeAspect="1" noChangeArrowheads="1"/>
                    </pic:cNvPicPr>
                  </pic:nvPicPr>
                  <pic:blipFill>
                    <a:blip r:embed="rId17" cstate="print"/>
                    <a:srcRect/>
                    <a:stretch>
                      <a:fillRect/>
                    </a:stretch>
                  </pic:blipFill>
                  <pic:spPr bwMode="auto">
                    <a:xfrm>
                      <a:off x="0" y="0"/>
                      <a:ext cx="6858000" cy="4046183"/>
                    </a:xfrm>
                    <a:prstGeom prst="rect">
                      <a:avLst/>
                    </a:prstGeom>
                    <a:noFill/>
                    <a:ln w="9525">
                      <a:noFill/>
                      <a:miter lim="800000"/>
                      <a:headEnd/>
                      <a:tailEnd/>
                    </a:ln>
                  </pic:spPr>
                </pic:pic>
              </a:graphicData>
            </a:graphic>
          </wp:inline>
        </w:drawing>
      </w:r>
    </w:p>
    <w:p w:rsidR="006E19BB" w:rsidRPr="00B50B16" w:rsidRDefault="006E19BB" w:rsidP="006E19BB">
      <w:pPr>
        <w:pStyle w:val="Caption"/>
        <w:keepLines/>
        <w:rPr>
          <w:rFonts w:cs="Arial"/>
        </w:rPr>
      </w:pPr>
      <w:r w:rsidRPr="00B50B16">
        <w:rPr>
          <w:rFonts w:cs="Arial"/>
        </w:rPr>
        <w:t xml:space="preserve">Figure </w:t>
      </w:r>
      <w:r w:rsidR="00F73A31" w:rsidRPr="00B50B16">
        <w:rPr>
          <w:rFonts w:cs="Arial"/>
        </w:rPr>
        <w:fldChar w:fldCharType="begin"/>
      </w:r>
      <w:r w:rsidR="008A79F7" w:rsidRPr="00B50B16">
        <w:rPr>
          <w:rFonts w:cs="Arial"/>
        </w:rPr>
        <w:instrText xml:space="preserve"> SEQ Figure \* ARABIC </w:instrText>
      </w:r>
      <w:r w:rsidR="00F73A31" w:rsidRPr="00B50B16">
        <w:rPr>
          <w:rFonts w:cs="Arial"/>
        </w:rPr>
        <w:fldChar w:fldCharType="separate"/>
      </w:r>
      <w:r w:rsidR="00D54789" w:rsidRPr="00B50B16">
        <w:rPr>
          <w:rFonts w:cs="Arial"/>
          <w:noProof/>
        </w:rPr>
        <w:t>3</w:t>
      </w:r>
      <w:r w:rsidR="00F73A31" w:rsidRPr="00B50B16">
        <w:rPr>
          <w:rFonts w:cs="Arial"/>
        </w:rPr>
        <w:fldChar w:fldCharType="end"/>
      </w:r>
      <w:r w:rsidRPr="00B50B16">
        <w:rPr>
          <w:rFonts w:cs="Arial"/>
        </w:rPr>
        <w:t>:</w:t>
      </w:r>
      <w:r w:rsidR="00796399" w:rsidRPr="00B50B16">
        <w:rPr>
          <w:rFonts w:cs="Arial"/>
        </w:rPr>
        <w:t xml:space="preserve"> </w:t>
      </w:r>
      <w:r w:rsidRPr="00B50B16">
        <w:rPr>
          <w:rFonts w:cs="Arial"/>
        </w:rPr>
        <w:t>Custome</w:t>
      </w:r>
      <w:r w:rsidR="00796399" w:rsidRPr="00B50B16">
        <w:rPr>
          <w:rFonts w:cs="Arial"/>
        </w:rPr>
        <w:t>r Add</w:t>
      </w:r>
    </w:p>
    <w:p w:rsidR="00375ACD" w:rsidRPr="00B50B16" w:rsidRDefault="00375ACD" w:rsidP="00E312D0">
      <w:pPr>
        <w:pStyle w:val="Heading3"/>
      </w:pPr>
      <w:r w:rsidRPr="00B50B16">
        <w:t>Instruction Text</w:t>
      </w:r>
    </w:p>
    <w:tbl>
      <w:tblPr>
        <w:tblW w:w="4900" w:type="pct"/>
        <w:tblInd w:w="144"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left w:w="115" w:type="dxa"/>
          <w:right w:w="115" w:type="dxa"/>
        </w:tblCellMar>
        <w:tblLook w:val="04A0" w:firstRow="1" w:lastRow="0" w:firstColumn="1" w:lastColumn="0" w:noHBand="0" w:noVBand="1"/>
      </w:tblPr>
      <w:tblGrid>
        <w:gridCol w:w="10564"/>
      </w:tblGrid>
      <w:tr w:rsidR="00375ACD" w:rsidRPr="00B50B16" w:rsidTr="009625E9">
        <w:trPr>
          <w:cantSplit/>
        </w:trPr>
        <w:tc>
          <w:tcPr>
            <w:tcW w:w="10809" w:type="dxa"/>
            <w:tcBorders>
              <w:top w:val="single" w:sz="8" w:space="0" w:color="4F81BD"/>
              <w:left w:val="single" w:sz="8" w:space="0" w:color="4F81BD"/>
              <w:bottom w:val="single" w:sz="18" w:space="0" w:color="4F81BD"/>
              <w:right w:val="single" w:sz="8" w:space="0" w:color="4F81BD"/>
            </w:tcBorders>
          </w:tcPr>
          <w:p w:rsidR="00375ACD" w:rsidRPr="00E312D0" w:rsidRDefault="00375ACD" w:rsidP="009625E9">
            <w:pPr>
              <w:keepLines/>
              <w:rPr>
                <w:rStyle w:val="StyleArialBold"/>
              </w:rPr>
            </w:pPr>
            <w:r w:rsidRPr="00E312D0">
              <w:rPr>
                <w:rStyle w:val="StyleArialBold"/>
              </w:rPr>
              <w:t>Instructions</w:t>
            </w:r>
          </w:p>
        </w:tc>
      </w:tr>
      <w:tr w:rsidR="00375ACD" w:rsidRPr="00B50B16" w:rsidTr="009625E9">
        <w:trPr>
          <w:cantSplit/>
        </w:trPr>
        <w:tc>
          <w:tcPr>
            <w:tcW w:w="10809" w:type="dxa"/>
            <w:tcBorders>
              <w:top w:val="single" w:sz="8" w:space="0" w:color="4F81BD"/>
              <w:left w:val="single" w:sz="8" w:space="0" w:color="4F81BD"/>
              <w:bottom w:val="single" w:sz="8" w:space="0" w:color="4F81BD"/>
              <w:right w:val="single" w:sz="8" w:space="0" w:color="4F81BD"/>
            </w:tcBorders>
            <w:shd w:val="clear" w:color="auto" w:fill="D3DFEE"/>
          </w:tcPr>
          <w:p w:rsidR="00375ACD" w:rsidRPr="00E312D0" w:rsidRDefault="00D10522" w:rsidP="009625E9">
            <w:pPr>
              <w:keepLines/>
              <w:rPr>
                <w:rStyle w:val="StyleArial"/>
              </w:rPr>
            </w:pPr>
            <w:r w:rsidRPr="00E312D0">
              <w:rPr>
                <w:rStyle w:val="StyleArial"/>
              </w:rPr>
              <w:t>None</w:t>
            </w:r>
          </w:p>
        </w:tc>
      </w:tr>
    </w:tbl>
    <w:p w:rsidR="00B92942" w:rsidRPr="00E312D0" w:rsidRDefault="00B92942" w:rsidP="00B92942">
      <w:pPr>
        <w:rPr>
          <w:rStyle w:val="StyleArial"/>
        </w:rPr>
      </w:pPr>
    </w:p>
    <w:p w:rsidR="00375ACD" w:rsidRPr="00B50B16" w:rsidRDefault="00375ACD" w:rsidP="00E312D0">
      <w:pPr>
        <w:pStyle w:val="Heading3"/>
      </w:pPr>
      <w:bookmarkStart w:id="65" w:name="_Ref323134595"/>
      <w:r w:rsidRPr="00B50B16">
        <w:lastRenderedPageBreak/>
        <w:t>Navigation/Menu Keys</w:t>
      </w:r>
      <w:bookmarkEnd w:id="65"/>
    </w:p>
    <w:tbl>
      <w:tblPr>
        <w:tblW w:w="4900" w:type="pct"/>
        <w:tblInd w:w="144"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left w:w="115" w:type="dxa"/>
          <w:right w:w="115" w:type="dxa"/>
        </w:tblCellMar>
        <w:tblLook w:val="04A0" w:firstRow="1" w:lastRow="0" w:firstColumn="1" w:lastColumn="0" w:noHBand="0" w:noVBand="1"/>
      </w:tblPr>
      <w:tblGrid>
        <w:gridCol w:w="1703"/>
        <w:gridCol w:w="1537"/>
        <w:gridCol w:w="3707"/>
        <w:gridCol w:w="3617"/>
      </w:tblGrid>
      <w:tr w:rsidR="004050ED" w:rsidRPr="00E312D0" w:rsidTr="00D10522">
        <w:trPr>
          <w:cantSplit/>
        </w:trPr>
        <w:tc>
          <w:tcPr>
            <w:tcW w:w="1630" w:type="dxa"/>
            <w:tcBorders>
              <w:top w:val="single" w:sz="8" w:space="0" w:color="4F81BD"/>
              <w:left w:val="single" w:sz="8" w:space="0" w:color="4F81BD"/>
              <w:bottom w:val="single" w:sz="18" w:space="0" w:color="4F81BD"/>
              <w:right w:val="single" w:sz="8" w:space="0" w:color="4F81BD"/>
            </w:tcBorders>
          </w:tcPr>
          <w:p w:rsidR="004050ED" w:rsidRPr="00E312D0" w:rsidRDefault="004050ED" w:rsidP="009625E9">
            <w:pPr>
              <w:pStyle w:val="BodyText"/>
              <w:keepLines/>
              <w:spacing w:after="0"/>
              <w:rPr>
                <w:rFonts w:cs="Arial"/>
                <w:b/>
                <w:bCs/>
                <w:sz w:val="22"/>
                <w:szCs w:val="22"/>
              </w:rPr>
            </w:pPr>
            <w:r w:rsidRPr="00E312D0">
              <w:rPr>
                <w:rFonts w:cs="Arial"/>
                <w:b/>
                <w:bCs/>
                <w:sz w:val="22"/>
                <w:szCs w:val="22"/>
              </w:rPr>
              <w:t>Label</w:t>
            </w:r>
          </w:p>
        </w:tc>
        <w:tc>
          <w:tcPr>
            <w:tcW w:w="1472" w:type="dxa"/>
            <w:tcBorders>
              <w:top w:val="single" w:sz="8" w:space="0" w:color="4F81BD"/>
              <w:left w:val="single" w:sz="8" w:space="0" w:color="4F81BD"/>
              <w:bottom w:val="single" w:sz="18" w:space="0" w:color="4F81BD"/>
              <w:right w:val="single" w:sz="8" w:space="0" w:color="4F81BD"/>
            </w:tcBorders>
          </w:tcPr>
          <w:p w:rsidR="004050ED" w:rsidRPr="00E312D0" w:rsidRDefault="004050ED" w:rsidP="009625E9">
            <w:pPr>
              <w:pStyle w:val="BodyText"/>
              <w:keepLines/>
              <w:spacing w:after="0"/>
              <w:rPr>
                <w:rFonts w:cs="Arial"/>
                <w:b/>
                <w:bCs/>
                <w:sz w:val="22"/>
                <w:szCs w:val="22"/>
              </w:rPr>
            </w:pPr>
            <w:r w:rsidRPr="00E312D0">
              <w:rPr>
                <w:rFonts w:cs="Arial"/>
                <w:b/>
                <w:bCs/>
                <w:sz w:val="22"/>
                <w:szCs w:val="22"/>
              </w:rPr>
              <w:t>State</w:t>
            </w:r>
          </w:p>
        </w:tc>
        <w:tc>
          <w:tcPr>
            <w:tcW w:w="3550" w:type="dxa"/>
            <w:tcBorders>
              <w:top w:val="single" w:sz="8" w:space="0" w:color="4F81BD"/>
              <w:left w:val="single" w:sz="8" w:space="0" w:color="4F81BD"/>
              <w:bottom w:val="single" w:sz="18" w:space="0" w:color="4F81BD"/>
              <w:right w:val="single" w:sz="8" w:space="0" w:color="4F81BD"/>
            </w:tcBorders>
          </w:tcPr>
          <w:p w:rsidR="004050ED" w:rsidRPr="00E312D0" w:rsidRDefault="004050ED" w:rsidP="009625E9">
            <w:pPr>
              <w:pStyle w:val="BodyText"/>
              <w:keepLines/>
              <w:spacing w:after="0"/>
              <w:rPr>
                <w:rFonts w:cs="Arial"/>
                <w:b/>
                <w:bCs/>
                <w:sz w:val="22"/>
                <w:szCs w:val="22"/>
              </w:rPr>
            </w:pPr>
            <w:r w:rsidRPr="00E312D0">
              <w:rPr>
                <w:rFonts w:cs="Arial"/>
                <w:b/>
                <w:bCs/>
                <w:sz w:val="22"/>
                <w:szCs w:val="22"/>
              </w:rPr>
              <w:t>Next Screen</w:t>
            </w:r>
          </w:p>
        </w:tc>
        <w:tc>
          <w:tcPr>
            <w:tcW w:w="3464" w:type="dxa"/>
            <w:tcBorders>
              <w:top w:val="single" w:sz="8" w:space="0" w:color="4F81BD"/>
              <w:left w:val="single" w:sz="8" w:space="0" w:color="4F81BD"/>
              <w:bottom w:val="single" w:sz="18" w:space="0" w:color="4F81BD"/>
              <w:right w:val="single" w:sz="8" w:space="0" w:color="4F81BD"/>
            </w:tcBorders>
          </w:tcPr>
          <w:p w:rsidR="004050ED" w:rsidRPr="00E312D0" w:rsidRDefault="004050ED" w:rsidP="009625E9">
            <w:pPr>
              <w:pStyle w:val="BodyText"/>
              <w:keepLines/>
              <w:spacing w:after="0"/>
              <w:rPr>
                <w:rFonts w:cs="Arial"/>
                <w:b/>
                <w:bCs/>
                <w:sz w:val="22"/>
                <w:szCs w:val="22"/>
              </w:rPr>
            </w:pPr>
            <w:r w:rsidRPr="00E312D0">
              <w:rPr>
                <w:rFonts w:cs="Arial"/>
                <w:b/>
                <w:bCs/>
                <w:sz w:val="22"/>
                <w:szCs w:val="22"/>
              </w:rPr>
              <w:t>Notes</w:t>
            </w:r>
          </w:p>
        </w:tc>
      </w:tr>
      <w:tr w:rsidR="004050ED" w:rsidRPr="00B50B16" w:rsidTr="00D10522">
        <w:trPr>
          <w:cantSplit/>
        </w:trPr>
        <w:tc>
          <w:tcPr>
            <w:tcW w:w="1630" w:type="dxa"/>
            <w:tcBorders>
              <w:top w:val="single" w:sz="8" w:space="0" w:color="4F81BD"/>
              <w:left w:val="single" w:sz="8" w:space="0" w:color="4F81BD"/>
              <w:bottom w:val="single" w:sz="8" w:space="0" w:color="4F81BD"/>
              <w:right w:val="single" w:sz="8" w:space="0" w:color="4F81BD"/>
            </w:tcBorders>
            <w:shd w:val="clear" w:color="auto" w:fill="D3DFEE"/>
          </w:tcPr>
          <w:p w:rsidR="004050ED" w:rsidRPr="00B50B16" w:rsidRDefault="004050ED" w:rsidP="009625E9">
            <w:pPr>
              <w:pStyle w:val="BodyText"/>
              <w:keepLines/>
              <w:spacing w:after="0"/>
              <w:rPr>
                <w:rFonts w:cs="Arial"/>
              </w:rPr>
            </w:pPr>
            <w:r w:rsidRPr="00B50B16">
              <w:rPr>
                <w:rFonts w:cs="Arial"/>
              </w:rPr>
              <w:t>Back</w:t>
            </w:r>
          </w:p>
        </w:tc>
        <w:tc>
          <w:tcPr>
            <w:tcW w:w="1472" w:type="dxa"/>
            <w:tcBorders>
              <w:top w:val="single" w:sz="8" w:space="0" w:color="4F81BD"/>
              <w:left w:val="single" w:sz="8" w:space="0" w:color="4F81BD"/>
              <w:bottom w:val="single" w:sz="8" w:space="0" w:color="4F81BD"/>
              <w:right w:val="single" w:sz="8" w:space="0" w:color="4F81BD"/>
            </w:tcBorders>
            <w:shd w:val="clear" w:color="auto" w:fill="D3DFEE"/>
          </w:tcPr>
          <w:p w:rsidR="004050ED" w:rsidRPr="00B50B16" w:rsidRDefault="004050ED" w:rsidP="009625E9">
            <w:pPr>
              <w:pStyle w:val="BodyText"/>
              <w:keepLines/>
              <w:spacing w:after="0"/>
              <w:rPr>
                <w:rFonts w:cs="Arial"/>
              </w:rPr>
            </w:pPr>
            <w:r w:rsidRPr="00B50B16">
              <w:rPr>
                <w:rFonts w:cs="Arial"/>
              </w:rPr>
              <w:t>Enabled</w:t>
            </w:r>
          </w:p>
        </w:tc>
        <w:tc>
          <w:tcPr>
            <w:tcW w:w="3550" w:type="dxa"/>
            <w:tcBorders>
              <w:top w:val="single" w:sz="8" w:space="0" w:color="4F81BD"/>
              <w:left w:val="single" w:sz="8" w:space="0" w:color="4F81BD"/>
              <w:bottom w:val="single" w:sz="8" w:space="0" w:color="4F81BD"/>
              <w:right w:val="single" w:sz="8" w:space="0" w:color="4F81BD"/>
            </w:tcBorders>
            <w:shd w:val="clear" w:color="auto" w:fill="D3DFEE"/>
          </w:tcPr>
          <w:p w:rsidR="004050ED" w:rsidRPr="00B50B16" w:rsidRDefault="00E54458" w:rsidP="009625E9">
            <w:pPr>
              <w:pStyle w:val="BodyText"/>
              <w:keepLines/>
              <w:spacing w:after="0"/>
              <w:rPr>
                <w:rFonts w:cs="Arial"/>
              </w:rPr>
            </w:pPr>
            <w:r w:rsidRPr="00B50B16">
              <w:rPr>
                <w:rFonts w:cs="Arial"/>
              </w:rPr>
              <w:t>Previous screen</w:t>
            </w:r>
          </w:p>
        </w:tc>
        <w:tc>
          <w:tcPr>
            <w:tcW w:w="3464" w:type="dxa"/>
            <w:tcBorders>
              <w:top w:val="single" w:sz="8" w:space="0" w:color="4F81BD"/>
              <w:left w:val="single" w:sz="8" w:space="0" w:color="4F81BD"/>
              <w:bottom w:val="single" w:sz="8" w:space="0" w:color="4F81BD"/>
              <w:right w:val="single" w:sz="8" w:space="0" w:color="4F81BD"/>
            </w:tcBorders>
            <w:shd w:val="clear" w:color="auto" w:fill="D3DFEE"/>
          </w:tcPr>
          <w:p w:rsidR="004050ED" w:rsidRPr="00B50B16" w:rsidRDefault="00E54458" w:rsidP="009625E9">
            <w:pPr>
              <w:pStyle w:val="BodyText"/>
              <w:keepLines/>
              <w:spacing w:after="0"/>
              <w:rPr>
                <w:rFonts w:cs="Arial"/>
              </w:rPr>
            </w:pPr>
            <w:r w:rsidRPr="00B50B16">
              <w:rPr>
                <w:rFonts w:cs="Arial"/>
              </w:rPr>
              <w:t>None</w:t>
            </w:r>
          </w:p>
        </w:tc>
      </w:tr>
      <w:tr w:rsidR="004050ED" w:rsidRPr="00B50B16" w:rsidTr="00D10522">
        <w:trPr>
          <w:cantSplit/>
        </w:trPr>
        <w:tc>
          <w:tcPr>
            <w:tcW w:w="1630" w:type="dxa"/>
            <w:tcBorders>
              <w:top w:val="single" w:sz="8" w:space="0" w:color="4F81BD"/>
              <w:left w:val="single" w:sz="8" w:space="0" w:color="4F81BD"/>
              <w:bottom w:val="single" w:sz="8" w:space="0" w:color="4F81BD"/>
              <w:right w:val="single" w:sz="8" w:space="0" w:color="4F81BD"/>
            </w:tcBorders>
            <w:shd w:val="clear" w:color="auto" w:fill="D3DFEE"/>
          </w:tcPr>
          <w:p w:rsidR="004050ED" w:rsidRPr="00B50B16" w:rsidRDefault="00A9086D" w:rsidP="009625E9">
            <w:pPr>
              <w:pStyle w:val="BodyText"/>
              <w:keepLines/>
              <w:spacing w:after="0"/>
              <w:rPr>
                <w:rFonts w:cs="Arial"/>
              </w:rPr>
            </w:pPr>
            <w:r w:rsidRPr="00B50B16">
              <w:rPr>
                <w:rFonts w:cs="Arial"/>
              </w:rPr>
              <w:t>Reset Form</w:t>
            </w:r>
          </w:p>
        </w:tc>
        <w:tc>
          <w:tcPr>
            <w:tcW w:w="1472" w:type="dxa"/>
            <w:tcBorders>
              <w:top w:val="single" w:sz="8" w:space="0" w:color="4F81BD"/>
              <w:left w:val="single" w:sz="8" w:space="0" w:color="4F81BD"/>
              <w:bottom w:val="single" w:sz="8" w:space="0" w:color="4F81BD"/>
              <w:right w:val="single" w:sz="8" w:space="0" w:color="4F81BD"/>
            </w:tcBorders>
            <w:shd w:val="clear" w:color="auto" w:fill="D3DFEE"/>
          </w:tcPr>
          <w:p w:rsidR="004050ED" w:rsidRPr="00B50B16" w:rsidRDefault="004050ED" w:rsidP="009625E9">
            <w:pPr>
              <w:pStyle w:val="BodyText"/>
              <w:keepLines/>
              <w:spacing w:after="0"/>
              <w:rPr>
                <w:rFonts w:cs="Arial"/>
              </w:rPr>
            </w:pPr>
            <w:r w:rsidRPr="00B50B16">
              <w:rPr>
                <w:rFonts w:cs="Arial"/>
              </w:rPr>
              <w:t>Enabled</w:t>
            </w:r>
          </w:p>
        </w:tc>
        <w:tc>
          <w:tcPr>
            <w:tcW w:w="3550" w:type="dxa"/>
            <w:tcBorders>
              <w:top w:val="single" w:sz="8" w:space="0" w:color="4F81BD"/>
              <w:left w:val="single" w:sz="8" w:space="0" w:color="4F81BD"/>
              <w:bottom w:val="single" w:sz="8" w:space="0" w:color="4F81BD"/>
              <w:right w:val="single" w:sz="8" w:space="0" w:color="4F81BD"/>
            </w:tcBorders>
            <w:shd w:val="clear" w:color="auto" w:fill="D3DFEE"/>
          </w:tcPr>
          <w:p w:rsidR="004050ED" w:rsidRPr="00B50B16" w:rsidRDefault="004050ED" w:rsidP="00796399">
            <w:pPr>
              <w:pStyle w:val="BodyText"/>
              <w:keepLines/>
              <w:spacing w:after="0"/>
              <w:rPr>
                <w:rFonts w:cs="Arial"/>
              </w:rPr>
            </w:pPr>
            <w:r w:rsidRPr="00B50B16">
              <w:rPr>
                <w:rFonts w:cs="Arial"/>
              </w:rPr>
              <w:t xml:space="preserve">Customer </w:t>
            </w:r>
            <w:r w:rsidR="00796399" w:rsidRPr="00B50B16">
              <w:rPr>
                <w:rFonts w:cs="Arial"/>
              </w:rPr>
              <w:t>Add</w:t>
            </w:r>
          </w:p>
        </w:tc>
        <w:tc>
          <w:tcPr>
            <w:tcW w:w="3464" w:type="dxa"/>
            <w:tcBorders>
              <w:top w:val="single" w:sz="8" w:space="0" w:color="4F81BD"/>
              <w:left w:val="single" w:sz="8" w:space="0" w:color="4F81BD"/>
              <w:bottom w:val="single" w:sz="8" w:space="0" w:color="4F81BD"/>
              <w:right w:val="single" w:sz="8" w:space="0" w:color="4F81BD"/>
            </w:tcBorders>
            <w:shd w:val="clear" w:color="auto" w:fill="D3DFEE"/>
          </w:tcPr>
          <w:p w:rsidR="004050ED" w:rsidRPr="00B50B16" w:rsidRDefault="00796399" w:rsidP="006127B6">
            <w:pPr>
              <w:pStyle w:val="BodyText"/>
              <w:keepLines/>
              <w:spacing w:after="0"/>
              <w:rPr>
                <w:rFonts w:cs="Arial"/>
              </w:rPr>
            </w:pPr>
            <w:r w:rsidRPr="00B50B16">
              <w:rPr>
                <w:rFonts w:cs="Arial"/>
              </w:rPr>
              <w:t xml:space="preserve">Removes data in </w:t>
            </w:r>
            <w:r w:rsidR="00A9086D" w:rsidRPr="00B50B16">
              <w:rPr>
                <w:rFonts w:cs="Arial"/>
              </w:rPr>
              <w:t xml:space="preserve">all </w:t>
            </w:r>
            <w:r w:rsidRPr="00B50B16">
              <w:rPr>
                <w:rFonts w:cs="Arial"/>
              </w:rPr>
              <w:t>data fields</w:t>
            </w:r>
          </w:p>
        </w:tc>
      </w:tr>
      <w:tr w:rsidR="004050ED" w:rsidRPr="00B50B16" w:rsidTr="00D10522">
        <w:trPr>
          <w:cantSplit/>
        </w:trPr>
        <w:tc>
          <w:tcPr>
            <w:tcW w:w="1630" w:type="dxa"/>
            <w:tcBorders>
              <w:top w:val="single" w:sz="8" w:space="0" w:color="4F81BD"/>
              <w:left w:val="single" w:sz="8" w:space="0" w:color="4F81BD"/>
              <w:bottom w:val="single" w:sz="8" w:space="0" w:color="4F81BD"/>
              <w:right w:val="single" w:sz="8" w:space="0" w:color="4F81BD"/>
            </w:tcBorders>
            <w:shd w:val="clear" w:color="auto" w:fill="D3DFEE"/>
          </w:tcPr>
          <w:p w:rsidR="004050ED" w:rsidRPr="00B50B16" w:rsidRDefault="00A51F11" w:rsidP="009625E9">
            <w:pPr>
              <w:pStyle w:val="BodyText"/>
              <w:keepLines/>
              <w:spacing w:after="0"/>
              <w:rPr>
                <w:rFonts w:cs="Arial"/>
              </w:rPr>
            </w:pPr>
            <w:r w:rsidRPr="00B50B16">
              <w:rPr>
                <w:rFonts w:cs="Arial"/>
              </w:rPr>
              <w:t>Add</w:t>
            </w:r>
          </w:p>
        </w:tc>
        <w:tc>
          <w:tcPr>
            <w:tcW w:w="1472" w:type="dxa"/>
            <w:tcBorders>
              <w:top w:val="single" w:sz="8" w:space="0" w:color="4F81BD"/>
              <w:left w:val="single" w:sz="8" w:space="0" w:color="4F81BD"/>
              <w:bottom w:val="single" w:sz="8" w:space="0" w:color="4F81BD"/>
              <w:right w:val="single" w:sz="8" w:space="0" w:color="4F81BD"/>
            </w:tcBorders>
            <w:shd w:val="clear" w:color="auto" w:fill="D3DFEE"/>
          </w:tcPr>
          <w:p w:rsidR="004050ED" w:rsidRPr="00B50B16" w:rsidRDefault="004050ED" w:rsidP="009625E9">
            <w:pPr>
              <w:pStyle w:val="BodyText"/>
              <w:keepLines/>
              <w:spacing w:after="0"/>
              <w:rPr>
                <w:rFonts w:cs="Arial"/>
              </w:rPr>
            </w:pPr>
            <w:r w:rsidRPr="00B50B16">
              <w:rPr>
                <w:rFonts w:cs="Arial"/>
              </w:rPr>
              <w:t>Enabled</w:t>
            </w:r>
          </w:p>
        </w:tc>
        <w:tc>
          <w:tcPr>
            <w:tcW w:w="3550" w:type="dxa"/>
            <w:tcBorders>
              <w:top w:val="single" w:sz="8" w:space="0" w:color="4F81BD"/>
              <w:left w:val="single" w:sz="8" w:space="0" w:color="4F81BD"/>
              <w:bottom w:val="single" w:sz="8" w:space="0" w:color="4F81BD"/>
              <w:right w:val="single" w:sz="8" w:space="0" w:color="4F81BD"/>
            </w:tcBorders>
            <w:shd w:val="clear" w:color="auto" w:fill="D3DFEE"/>
          </w:tcPr>
          <w:p w:rsidR="00B92942" w:rsidRPr="00B50B16" w:rsidRDefault="00B92942" w:rsidP="00B92942">
            <w:pPr>
              <w:pStyle w:val="BodyText"/>
              <w:keepLines/>
              <w:numPr>
                <w:ilvl w:val="0"/>
                <w:numId w:val="44"/>
              </w:numPr>
              <w:spacing w:after="0"/>
              <w:rPr>
                <w:rFonts w:cs="Arial"/>
              </w:rPr>
            </w:pPr>
            <w:r w:rsidRPr="00B50B16">
              <w:rPr>
                <w:rFonts w:cs="Arial"/>
              </w:rPr>
              <w:t>Invalid Data Present: Invalid Data Notice</w:t>
            </w:r>
          </w:p>
          <w:p w:rsidR="004050ED" w:rsidRPr="00B50B16" w:rsidRDefault="00B92942" w:rsidP="00B92942">
            <w:pPr>
              <w:pStyle w:val="BodyText"/>
              <w:keepLines/>
              <w:numPr>
                <w:ilvl w:val="0"/>
                <w:numId w:val="44"/>
              </w:numPr>
              <w:spacing w:after="0"/>
              <w:rPr>
                <w:rFonts w:cs="Arial"/>
              </w:rPr>
            </w:pPr>
            <w:r w:rsidRPr="00B50B16">
              <w:rPr>
                <w:rFonts w:cs="Arial"/>
              </w:rPr>
              <w:t xml:space="preserve">Valid Data: </w:t>
            </w:r>
            <w:r w:rsidR="004050ED" w:rsidRPr="00B50B16">
              <w:rPr>
                <w:rFonts w:cs="Arial"/>
              </w:rPr>
              <w:t>Customer Details</w:t>
            </w:r>
          </w:p>
        </w:tc>
        <w:tc>
          <w:tcPr>
            <w:tcW w:w="3464" w:type="dxa"/>
            <w:tcBorders>
              <w:top w:val="single" w:sz="8" w:space="0" w:color="4F81BD"/>
              <w:left w:val="single" w:sz="8" w:space="0" w:color="4F81BD"/>
              <w:bottom w:val="single" w:sz="8" w:space="0" w:color="4F81BD"/>
              <w:right w:val="single" w:sz="8" w:space="0" w:color="4F81BD"/>
            </w:tcBorders>
            <w:shd w:val="clear" w:color="auto" w:fill="D3DFEE"/>
          </w:tcPr>
          <w:p w:rsidR="004050ED" w:rsidRPr="00B50B16" w:rsidRDefault="00F81483" w:rsidP="00F81483">
            <w:pPr>
              <w:pStyle w:val="BodyText"/>
              <w:keepLines/>
              <w:spacing w:after="0"/>
              <w:rPr>
                <w:rFonts w:cs="Arial"/>
              </w:rPr>
            </w:pPr>
            <w:r w:rsidRPr="00B50B16">
              <w:rPr>
                <w:rFonts w:cs="Arial"/>
              </w:rPr>
              <w:t>Adds and c</w:t>
            </w:r>
            <w:r w:rsidR="00A51F11" w:rsidRPr="00B50B16">
              <w:rPr>
                <w:rFonts w:cs="Arial"/>
              </w:rPr>
              <w:t>reates new customer</w:t>
            </w:r>
          </w:p>
        </w:tc>
      </w:tr>
    </w:tbl>
    <w:p w:rsidR="00375ACD" w:rsidRPr="00B50B16" w:rsidRDefault="00375ACD" w:rsidP="00E312D0">
      <w:pPr>
        <w:pStyle w:val="Heading3"/>
      </w:pPr>
      <w:bookmarkStart w:id="66" w:name="_Ref323134633"/>
      <w:r w:rsidRPr="00B50B16">
        <w:t>Data/Input Fields</w:t>
      </w:r>
      <w:bookmarkEnd w:id="66"/>
    </w:p>
    <w:tbl>
      <w:tblPr>
        <w:tblW w:w="4900" w:type="pct"/>
        <w:tblInd w:w="144"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left w:w="115" w:type="dxa"/>
          <w:right w:w="115" w:type="dxa"/>
        </w:tblCellMar>
        <w:tblLook w:val="04A0" w:firstRow="1" w:lastRow="0" w:firstColumn="1" w:lastColumn="0" w:noHBand="0" w:noVBand="1"/>
      </w:tblPr>
      <w:tblGrid>
        <w:gridCol w:w="1169"/>
        <w:gridCol w:w="1086"/>
        <w:gridCol w:w="976"/>
        <w:gridCol w:w="1453"/>
        <w:gridCol w:w="1143"/>
        <w:gridCol w:w="1143"/>
        <w:gridCol w:w="3594"/>
      </w:tblGrid>
      <w:tr w:rsidR="00375ACD" w:rsidRPr="00E312D0" w:rsidTr="00E312D0">
        <w:trPr>
          <w:cantSplit/>
          <w:tblHeader/>
        </w:trPr>
        <w:tc>
          <w:tcPr>
            <w:tcW w:w="1187" w:type="dxa"/>
            <w:tcBorders>
              <w:top w:val="single" w:sz="8" w:space="0" w:color="4F81BD"/>
              <w:left w:val="single" w:sz="8" w:space="0" w:color="4F81BD"/>
              <w:bottom w:val="single" w:sz="18" w:space="0" w:color="4F81BD"/>
              <w:right w:val="single" w:sz="8" w:space="0" w:color="4F81BD"/>
            </w:tcBorders>
            <w:vAlign w:val="bottom"/>
          </w:tcPr>
          <w:p w:rsidR="00375ACD" w:rsidRPr="00E312D0" w:rsidRDefault="00375ACD" w:rsidP="00E312D0">
            <w:pPr>
              <w:pStyle w:val="BodyText"/>
              <w:keepLines/>
              <w:spacing w:after="0"/>
              <w:rPr>
                <w:rFonts w:cs="Arial"/>
                <w:b/>
                <w:bCs/>
                <w:sz w:val="22"/>
                <w:szCs w:val="22"/>
              </w:rPr>
            </w:pPr>
            <w:r w:rsidRPr="00E312D0">
              <w:rPr>
                <w:rFonts w:cs="Arial"/>
                <w:b/>
                <w:bCs/>
                <w:sz w:val="22"/>
                <w:szCs w:val="22"/>
              </w:rPr>
              <w:t>Label</w:t>
            </w:r>
          </w:p>
        </w:tc>
        <w:tc>
          <w:tcPr>
            <w:tcW w:w="1041" w:type="dxa"/>
            <w:tcBorders>
              <w:top w:val="single" w:sz="8" w:space="0" w:color="4F81BD"/>
              <w:left w:val="single" w:sz="8" w:space="0" w:color="4F81BD"/>
              <w:bottom w:val="single" w:sz="18" w:space="0" w:color="4F81BD"/>
              <w:right w:val="single" w:sz="8" w:space="0" w:color="4F81BD"/>
            </w:tcBorders>
            <w:vAlign w:val="bottom"/>
          </w:tcPr>
          <w:p w:rsidR="00375ACD" w:rsidRPr="00E312D0" w:rsidRDefault="00375ACD" w:rsidP="00E312D0">
            <w:pPr>
              <w:pStyle w:val="BodyText"/>
              <w:keepLines/>
              <w:spacing w:after="0"/>
              <w:rPr>
                <w:rFonts w:cs="Arial"/>
                <w:b/>
                <w:bCs/>
                <w:sz w:val="22"/>
                <w:szCs w:val="22"/>
              </w:rPr>
            </w:pPr>
            <w:r w:rsidRPr="00E312D0">
              <w:rPr>
                <w:rFonts w:cs="Arial"/>
                <w:b/>
                <w:bCs/>
                <w:sz w:val="22"/>
                <w:szCs w:val="22"/>
              </w:rPr>
              <w:t>Editable</w:t>
            </w:r>
          </w:p>
        </w:tc>
        <w:tc>
          <w:tcPr>
            <w:tcW w:w="964" w:type="dxa"/>
            <w:tcBorders>
              <w:top w:val="single" w:sz="8" w:space="0" w:color="4F81BD"/>
              <w:left w:val="single" w:sz="8" w:space="0" w:color="4F81BD"/>
              <w:bottom w:val="single" w:sz="18" w:space="0" w:color="4F81BD"/>
              <w:right w:val="single" w:sz="8" w:space="0" w:color="4F81BD"/>
            </w:tcBorders>
            <w:vAlign w:val="bottom"/>
          </w:tcPr>
          <w:p w:rsidR="00375ACD" w:rsidRPr="00E312D0" w:rsidRDefault="00375ACD" w:rsidP="00E312D0">
            <w:pPr>
              <w:pStyle w:val="BodyText"/>
              <w:keepLines/>
              <w:spacing w:after="0"/>
              <w:rPr>
                <w:rFonts w:cs="Arial"/>
                <w:b/>
                <w:bCs/>
                <w:sz w:val="22"/>
                <w:szCs w:val="22"/>
              </w:rPr>
            </w:pPr>
            <w:r w:rsidRPr="00E312D0">
              <w:rPr>
                <w:rFonts w:cs="Arial"/>
                <w:b/>
                <w:bCs/>
                <w:sz w:val="22"/>
                <w:szCs w:val="22"/>
              </w:rPr>
              <w:t>Req’d?</w:t>
            </w:r>
          </w:p>
        </w:tc>
        <w:tc>
          <w:tcPr>
            <w:tcW w:w="1453" w:type="dxa"/>
            <w:tcBorders>
              <w:top w:val="single" w:sz="8" w:space="0" w:color="4F81BD"/>
              <w:left w:val="single" w:sz="8" w:space="0" w:color="4F81BD"/>
              <w:bottom w:val="single" w:sz="18" w:space="0" w:color="4F81BD"/>
              <w:right w:val="single" w:sz="8" w:space="0" w:color="4F81BD"/>
            </w:tcBorders>
            <w:vAlign w:val="bottom"/>
          </w:tcPr>
          <w:p w:rsidR="00375ACD" w:rsidRPr="00E312D0" w:rsidRDefault="00375ACD" w:rsidP="00E312D0">
            <w:pPr>
              <w:pStyle w:val="BodyText"/>
              <w:keepLines/>
              <w:spacing w:after="0"/>
              <w:rPr>
                <w:rFonts w:cs="Arial"/>
                <w:b/>
                <w:bCs/>
                <w:sz w:val="22"/>
                <w:szCs w:val="22"/>
              </w:rPr>
            </w:pPr>
            <w:r w:rsidRPr="00E312D0">
              <w:rPr>
                <w:rFonts w:cs="Arial"/>
                <w:b/>
                <w:bCs/>
                <w:sz w:val="22"/>
                <w:szCs w:val="22"/>
              </w:rPr>
              <w:t>Data Type</w:t>
            </w:r>
          </w:p>
        </w:tc>
        <w:tc>
          <w:tcPr>
            <w:tcW w:w="1164" w:type="dxa"/>
            <w:tcBorders>
              <w:top w:val="single" w:sz="8" w:space="0" w:color="4F81BD"/>
              <w:left w:val="single" w:sz="8" w:space="0" w:color="4F81BD"/>
              <w:bottom w:val="single" w:sz="18" w:space="0" w:color="4F81BD"/>
              <w:right w:val="single" w:sz="8" w:space="0" w:color="4F81BD"/>
            </w:tcBorders>
            <w:vAlign w:val="bottom"/>
          </w:tcPr>
          <w:p w:rsidR="00375ACD" w:rsidRPr="00E312D0" w:rsidRDefault="00375ACD" w:rsidP="00E312D0">
            <w:pPr>
              <w:pStyle w:val="BodyText"/>
              <w:keepLines/>
              <w:spacing w:after="0"/>
              <w:rPr>
                <w:rFonts w:cs="Arial"/>
                <w:b/>
                <w:bCs/>
                <w:sz w:val="22"/>
                <w:szCs w:val="22"/>
              </w:rPr>
            </w:pPr>
            <w:r w:rsidRPr="00E312D0">
              <w:rPr>
                <w:rFonts w:cs="Arial"/>
                <w:b/>
                <w:bCs/>
                <w:sz w:val="22"/>
                <w:szCs w:val="22"/>
              </w:rPr>
              <w:t>Min</w:t>
            </w:r>
          </w:p>
          <w:p w:rsidR="00375ACD" w:rsidRPr="00E312D0" w:rsidRDefault="00375ACD" w:rsidP="00E312D0">
            <w:pPr>
              <w:pStyle w:val="BodyText"/>
              <w:keepLines/>
              <w:spacing w:after="0"/>
              <w:rPr>
                <w:rFonts w:cs="Arial"/>
                <w:b/>
                <w:bCs/>
                <w:sz w:val="22"/>
                <w:szCs w:val="22"/>
              </w:rPr>
            </w:pPr>
            <w:r w:rsidRPr="00E312D0">
              <w:rPr>
                <w:rFonts w:cs="Arial"/>
                <w:b/>
                <w:bCs/>
                <w:sz w:val="22"/>
                <w:szCs w:val="22"/>
              </w:rPr>
              <w:t>Length</w:t>
            </w:r>
          </w:p>
        </w:tc>
        <w:tc>
          <w:tcPr>
            <w:tcW w:w="1164" w:type="dxa"/>
            <w:tcBorders>
              <w:top w:val="single" w:sz="8" w:space="0" w:color="4F81BD"/>
              <w:left w:val="single" w:sz="8" w:space="0" w:color="4F81BD"/>
              <w:bottom w:val="single" w:sz="18" w:space="0" w:color="4F81BD"/>
              <w:right w:val="single" w:sz="8" w:space="0" w:color="4F81BD"/>
            </w:tcBorders>
            <w:vAlign w:val="bottom"/>
          </w:tcPr>
          <w:p w:rsidR="00375ACD" w:rsidRPr="00E312D0" w:rsidRDefault="00375ACD" w:rsidP="00E312D0">
            <w:pPr>
              <w:pStyle w:val="BodyText"/>
              <w:keepLines/>
              <w:spacing w:after="0"/>
              <w:rPr>
                <w:rFonts w:cs="Arial"/>
                <w:b/>
                <w:bCs/>
                <w:sz w:val="22"/>
                <w:szCs w:val="22"/>
              </w:rPr>
            </w:pPr>
            <w:r w:rsidRPr="00E312D0">
              <w:rPr>
                <w:rFonts w:cs="Arial"/>
                <w:b/>
                <w:bCs/>
                <w:sz w:val="22"/>
                <w:szCs w:val="22"/>
              </w:rPr>
              <w:t>Max</w:t>
            </w:r>
          </w:p>
          <w:p w:rsidR="00375ACD" w:rsidRPr="00E312D0" w:rsidRDefault="00375ACD" w:rsidP="00E312D0">
            <w:pPr>
              <w:pStyle w:val="BodyText"/>
              <w:keepLines/>
              <w:spacing w:after="0"/>
              <w:rPr>
                <w:rFonts w:cs="Arial"/>
                <w:b/>
                <w:bCs/>
                <w:sz w:val="22"/>
                <w:szCs w:val="22"/>
              </w:rPr>
            </w:pPr>
            <w:r w:rsidRPr="00E312D0">
              <w:rPr>
                <w:rFonts w:cs="Arial"/>
                <w:b/>
                <w:bCs/>
                <w:sz w:val="22"/>
                <w:szCs w:val="22"/>
              </w:rPr>
              <w:t>Length</w:t>
            </w:r>
          </w:p>
        </w:tc>
        <w:tc>
          <w:tcPr>
            <w:tcW w:w="3836" w:type="dxa"/>
            <w:tcBorders>
              <w:top w:val="single" w:sz="8" w:space="0" w:color="4F81BD"/>
              <w:left w:val="single" w:sz="8" w:space="0" w:color="4F81BD"/>
              <w:bottom w:val="single" w:sz="18" w:space="0" w:color="4F81BD"/>
              <w:right w:val="single" w:sz="8" w:space="0" w:color="4F81BD"/>
            </w:tcBorders>
            <w:vAlign w:val="bottom"/>
          </w:tcPr>
          <w:p w:rsidR="00375ACD" w:rsidRPr="00E312D0" w:rsidRDefault="00375ACD" w:rsidP="00E312D0">
            <w:pPr>
              <w:pStyle w:val="BodyText"/>
              <w:keepLines/>
              <w:spacing w:after="0"/>
              <w:rPr>
                <w:rFonts w:cs="Arial"/>
                <w:b/>
                <w:bCs/>
                <w:sz w:val="22"/>
                <w:szCs w:val="22"/>
              </w:rPr>
            </w:pPr>
            <w:r w:rsidRPr="00E312D0">
              <w:rPr>
                <w:rFonts w:cs="Arial"/>
                <w:b/>
                <w:bCs/>
                <w:sz w:val="22"/>
                <w:szCs w:val="22"/>
              </w:rPr>
              <w:t>Notes</w:t>
            </w:r>
          </w:p>
        </w:tc>
      </w:tr>
      <w:tr w:rsidR="00375ACD" w:rsidRPr="00E312D0" w:rsidTr="00506670">
        <w:trPr>
          <w:cantSplit/>
        </w:trPr>
        <w:tc>
          <w:tcPr>
            <w:tcW w:w="1187" w:type="dxa"/>
            <w:tcBorders>
              <w:top w:val="single" w:sz="8" w:space="0" w:color="4F81BD"/>
              <w:left w:val="single" w:sz="8" w:space="0" w:color="4F81BD"/>
              <w:bottom w:val="single" w:sz="8" w:space="0" w:color="4F81BD"/>
              <w:right w:val="single" w:sz="8" w:space="0" w:color="4F81BD"/>
            </w:tcBorders>
            <w:shd w:val="clear" w:color="auto" w:fill="D3DFEE"/>
          </w:tcPr>
          <w:p w:rsidR="00375ACD" w:rsidRPr="00E312D0" w:rsidRDefault="00375ACD" w:rsidP="009625E9">
            <w:pPr>
              <w:pStyle w:val="BodyText"/>
              <w:spacing w:after="0"/>
              <w:rPr>
                <w:rFonts w:cs="Arial"/>
                <w:bCs/>
              </w:rPr>
            </w:pPr>
            <w:r w:rsidRPr="00E312D0">
              <w:rPr>
                <w:rFonts w:cs="Arial"/>
                <w:bCs/>
              </w:rPr>
              <w:t>Select Prefix</w:t>
            </w:r>
          </w:p>
        </w:tc>
        <w:tc>
          <w:tcPr>
            <w:tcW w:w="1041" w:type="dxa"/>
            <w:tcBorders>
              <w:top w:val="single" w:sz="8" w:space="0" w:color="4F81BD"/>
              <w:left w:val="single" w:sz="8" w:space="0" w:color="4F81BD"/>
              <w:bottom w:val="single" w:sz="8" w:space="0" w:color="4F81BD"/>
              <w:right w:val="single" w:sz="8" w:space="0" w:color="4F81BD"/>
            </w:tcBorders>
            <w:shd w:val="clear" w:color="auto" w:fill="D3DFEE"/>
          </w:tcPr>
          <w:p w:rsidR="00375ACD" w:rsidRPr="00E312D0" w:rsidRDefault="00375ACD" w:rsidP="009625E9">
            <w:pPr>
              <w:pStyle w:val="BodyText"/>
              <w:spacing w:after="0"/>
              <w:rPr>
                <w:rFonts w:cs="Arial"/>
              </w:rPr>
            </w:pPr>
            <w:r w:rsidRPr="00E312D0">
              <w:rPr>
                <w:rFonts w:cs="Arial"/>
              </w:rPr>
              <w:t>Yes</w:t>
            </w:r>
          </w:p>
        </w:tc>
        <w:tc>
          <w:tcPr>
            <w:tcW w:w="964" w:type="dxa"/>
            <w:tcBorders>
              <w:top w:val="single" w:sz="8" w:space="0" w:color="4F81BD"/>
              <w:left w:val="single" w:sz="8" w:space="0" w:color="4F81BD"/>
              <w:bottom w:val="single" w:sz="8" w:space="0" w:color="4F81BD"/>
              <w:right w:val="single" w:sz="8" w:space="0" w:color="4F81BD"/>
            </w:tcBorders>
            <w:shd w:val="clear" w:color="auto" w:fill="D3DFEE"/>
          </w:tcPr>
          <w:p w:rsidR="00375ACD" w:rsidRPr="00E312D0" w:rsidRDefault="00375ACD" w:rsidP="009625E9">
            <w:pPr>
              <w:pStyle w:val="BodyText"/>
              <w:spacing w:after="0"/>
              <w:rPr>
                <w:rFonts w:cs="Arial"/>
              </w:rPr>
            </w:pPr>
            <w:r w:rsidRPr="00E312D0">
              <w:rPr>
                <w:rFonts w:cs="Arial"/>
              </w:rPr>
              <w:t>No</w:t>
            </w:r>
          </w:p>
        </w:tc>
        <w:tc>
          <w:tcPr>
            <w:tcW w:w="1453" w:type="dxa"/>
            <w:tcBorders>
              <w:top w:val="single" w:sz="8" w:space="0" w:color="4F81BD"/>
              <w:left w:val="single" w:sz="8" w:space="0" w:color="4F81BD"/>
              <w:bottom w:val="single" w:sz="8" w:space="0" w:color="4F81BD"/>
              <w:right w:val="single" w:sz="8" w:space="0" w:color="4F81BD"/>
            </w:tcBorders>
            <w:shd w:val="clear" w:color="auto" w:fill="D3DFEE"/>
          </w:tcPr>
          <w:p w:rsidR="00375ACD" w:rsidRPr="00E312D0" w:rsidRDefault="00B92942" w:rsidP="00796399">
            <w:pPr>
              <w:pStyle w:val="BodyText"/>
              <w:spacing w:after="0"/>
              <w:rPr>
                <w:rFonts w:cs="Arial"/>
              </w:rPr>
            </w:pPr>
            <w:r w:rsidRPr="00E312D0">
              <w:rPr>
                <w:rFonts w:cs="Arial"/>
              </w:rPr>
              <w:t>List Box</w:t>
            </w:r>
          </w:p>
        </w:tc>
        <w:tc>
          <w:tcPr>
            <w:tcW w:w="1164" w:type="dxa"/>
            <w:tcBorders>
              <w:top w:val="single" w:sz="8" w:space="0" w:color="4F81BD"/>
              <w:left w:val="single" w:sz="8" w:space="0" w:color="4F81BD"/>
              <w:bottom w:val="single" w:sz="8" w:space="0" w:color="4F81BD"/>
              <w:right w:val="single" w:sz="8" w:space="0" w:color="4F81BD"/>
            </w:tcBorders>
            <w:shd w:val="clear" w:color="auto" w:fill="D3DFEE"/>
          </w:tcPr>
          <w:p w:rsidR="00375ACD" w:rsidRPr="00E312D0" w:rsidRDefault="00375ACD" w:rsidP="009625E9">
            <w:pPr>
              <w:pStyle w:val="BodyText"/>
              <w:spacing w:after="0"/>
              <w:rPr>
                <w:rFonts w:cs="Arial"/>
              </w:rPr>
            </w:pPr>
            <w:r w:rsidRPr="00E312D0">
              <w:rPr>
                <w:rFonts w:cs="Arial"/>
              </w:rPr>
              <w:t>N</w:t>
            </w:r>
            <w:r w:rsidR="00796399" w:rsidRPr="00E312D0">
              <w:rPr>
                <w:rFonts w:cs="Arial"/>
              </w:rPr>
              <w:t>/</w:t>
            </w:r>
            <w:r w:rsidRPr="00E312D0">
              <w:rPr>
                <w:rFonts w:cs="Arial"/>
              </w:rPr>
              <w:t>A</w:t>
            </w:r>
          </w:p>
        </w:tc>
        <w:tc>
          <w:tcPr>
            <w:tcW w:w="1164" w:type="dxa"/>
            <w:tcBorders>
              <w:top w:val="single" w:sz="8" w:space="0" w:color="4F81BD"/>
              <w:left w:val="single" w:sz="8" w:space="0" w:color="4F81BD"/>
              <w:bottom w:val="single" w:sz="8" w:space="0" w:color="4F81BD"/>
              <w:right w:val="single" w:sz="8" w:space="0" w:color="4F81BD"/>
            </w:tcBorders>
            <w:shd w:val="clear" w:color="auto" w:fill="D3DFEE"/>
          </w:tcPr>
          <w:p w:rsidR="00375ACD" w:rsidRPr="00E312D0" w:rsidRDefault="00375ACD" w:rsidP="009625E9">
            <w:pPr>
              <w:pStyle w:val="BodyText"/>
              <w:spacing w:after="0"/>
              <w:rPr>
                <w:rFonts w:cs="Arial"/>
              </w:rPr>
            </w:pPr>
            <w:r w:rsidRPr="00E312D0">
              <w:rPr>
                <w:rFonts w:cs="Arial"/>
              </w:rPr>
              <w:t>N</w:t>
            </w:r>
            <w:r w:rsidR="00796399" w:rsidRPr="00E312D0">
              <w:rPr>
                <w:rFonts w:cs="Arial"/>
              </w:rPr>
              <w:t>/</w:t>
            </w:r>
            <w:r w:rsidRPr="00E312D0">
              <w:rPr>
                <w:rFonts w:cs="Arial"/>
              </w:rPr>
              <w:t>A</w:t>
            </w:r>
          </w:p>
        </w:tc>
        <w:tc>
          <w:tcPr>
            <w:tcW w:w="3836" w:type="dxa"/>
            <w:tcBorders>
              <w:top w:val="single" w:sz="8" w:space="0" w:color="4F81BD"/>
              <w:left w:val="single" w:sz="8" w:space="0" w:color="4F81BD"/>
              <w:bottom w:val="single" w:sz="8" w:space="0" w:color="4F81BD"/>
              <w:right w:val="single" w:sz="8" w:space="0" w:color="4F81BD"/>
            </w:tcBorders>
            <w:shd w:val="clear" w:color="auto" w:fill="D3DFEE"/>
          </w:tcPr>
          <w:p w:rsidR="00375ACD" w:rsidRPr="00E312D0" w:rsidRDefault="00B955C8" w:rsidP="009625E9">
            <w:pPr>
              <w:pStyle w:val="BodyText"/>
              <w:spacing w:after="0"/>
              <w:rPr>
                <w:rFonts w:cs="Arial"/>
              </w:rPr>
            </w:pPr>
            <w:r w:rsidRPr="00E312D0">
              <w:rPr>
                <w:rFonts w:cs="Arial"/>
              </w:rPr>
              <w:t>None</w:t>
            </w:r>
          </w:p>
        </w:tc>
      </w:tr>
      <w:tr w:rsidR="00A9086D" w:rsidRPr="00E312D0" w:rsidTr="00506670">
        <w:trPr>
          <w:cantSplit/>
        </w:trPr>
        <w:tc>
          <w:tcPr>
            <w:tcW w:w="1187" w:type="dxa"/>
            <w:tcBorders>
              <w:top w:val="single" w:sz="8" w:space="0" w:color="4F81BD"/>
              <w:left w:val="single" w:sz="8" w:space="0" w:color="4F81BD"/>
              <w:bottom w:val="single" w:sz="8" w:space="0" w:color="4F81BD"/>
              <w:right w:val="single" w:sz="8" w:space="0" w:color="4F81BD"/>
            </w:tcBorders>
            <w:shd w:val="clear" w:color="auto" w:fill="D3DFEE"/>
          </w:tcPr>
          <w:p w:rsidR="00A9086D" w:rsidRPr="00E312D0" w:rsidRDefault="00A9086D" w:rsidP="00796399">
            <w:pPr>
              <w:pStyle w:val="BodyText"/>
              <w:spacing w:after="0"/>
              <w:rPr>
                <w:rFonts w:cs="Arial"/>
                <w:bCs/>
              </w:rPr>
            </w:pPr>
            <w:r w:rsidRPr="00E312D0">
              <w:rPr>
                <w:rFonts w:cs="Arial"/>
                <w:bCs/>
              </w:rPr>
              <w:t>Enter Phone Number</w:t>
            </w:r>
          </w:p>
        </w:tc>
        <w:tc>
          <w:tcPr>
            <w:tcW w:w="1041" w:type="dxa"/>
            <w:tcBorders>
              <w:top w:val="single" w:sz="8" w:space="0" w:color="4F81BD"/>
              <w:left w:val="single" w:sz="8" w:space="0" w:color="4F81BD"/>
              <w:bottom w:val="single" w:sz="8" w:space="0" w:color="4F81BD"/>
              <w:right w:val="single" w:sz="8" w:space="0" w:color="4F81BD"/>
            </w:tcBorders>
            <w:shd w:val="clear" w:color="auto" w:fill="D3DFEE"/>
          </w:tcPr>
          <w:p w:rsidR="00A9086D" w:rsidRPr="00E312D0" w:rsidRDefault="00A9086D" w:rsidP="00F10F9A">
            <w:pPr>
              <w:pStyle w:val="BodyText"/>
              <w:spacing w:after="0"/>
              <w:rPr>
                <w:rFonts w:cs="Arial"/>
              </w:rPr>
            </w:pPr>
            <w:r w:rsidRPr="00E312D0">
              <w:rPr>
                <w:rFonts w:cs="Arial"/>
              </w:rPr>
              <w:t>Yes</w:t>
            </w:r>
          </w:p>
        </w:tc>
        <w:tc>
          <w:tcPr>
            <w:tcW w:w="964" w:type="dxa"/>
            <w:tcBorders>
              <w:top w:val="single" w:sz="8" w:space="0" w:color="4F81BD"/>
              <w:left w:val="single" w:sz="8" w:space="0" w:color="4F81BD"/>
              <w:bottom w:val="single" w:sz="8" w:space="0" w:color="4F81BD"/>
              <w:right w:val="single" w:sz="8" w:space="0" w:color="4F81BD"/>
            </w:tcBorders>
            <w:shd w:val="clear" w:color="auto" w:fill="D3DFEE"/>
          </w:tcPr>
          <w:p w:rsidR="00A9086D" w:rsidRPr="00E312D0" w:rsidRDefault="00A9086D" w:rsidP="00F10F9A">
            <w:pPr>
              <w:pStyle w:val="BodyText"/>
              <w:spacing w:after="0"/>
              <w:rPr>
                <w:rFonts w:cs="Arial"/>
              </w:rPr>
            </w:pPr>
            <w:r w:rsidRPr="00E312D0">
              <w:rPr>
                <w:rFonts w:cs="Arial"/>
              </w:rPr>
              <w:t>See Notes</w:t>
            </w:r>
          </w:p>
        </w:tc>
        <w:tc>
          <w:tcPr>
            <w:tcW w:w="1453" w:type="dxa"/>
            <w:tcBorders>
              <w:top w:val="single" w:sz="8" w:space="0" w:color="4F81BD"/>
              <w:left w:val="single" w:sz="8" w:space="0" w:color="4F81BD"/>
              <w:bottom w:val="single" w:sz="8" w:space="0" w:color="4F81BD"/>
              <w:right w:val="single" w:sz="8" w:space="0" w:color="4F81BD"/>
            </w:tcBorders>
            <w:shd w:val="clear" w:color="auto" w:fill="D3DFEE"/>
          </w:tcPr>
          <w:p w:rsidR="00A9086D" w:rsidRPr="00E312D0" w:rsidRDefault="00A9086D" w:rsidP="00F10F9A">
            <w:pPr>
              <w:pStyle w:val="BodyText"/>
              <w:spacing w:after="0"/>
              <w:rPr>
                <w:rFonts w:cs="Arial"/>
              </w:rPr>
            </w:pPr>
            <w:r w:rsidRPr="00E312D0">
              <w:rPr>
                <w:rFonts w:cs="Arial"/>
              </w:rPr>
              <w:t>Numeric</w:t>
            </w:r>
          </w:p>
        </w:tc>
        <w:tc>
          <w:tcPr>
            <w:tcW w:w="1164" w:type="dxa"/>
            <w:tcBorders>
              <w:top w:val="single" w:sz="8" w:space="0" w:color="4F81BD"/>
              <w:left w:val="single" w:sz="8" w:space="0" w:color="4F81BD"/>
              <w:bottom w:val="single" w:sz="8" w:space="0" w:color="4F81BD"/>
              <w:right w:val="single" w:sz="8" w:space="0" w:color="4F81BD"/>
            </w:tcBorders>
            <w:shd w:val="clear" w:color="auto" w:fill="D3DFEE"/>
          </w:tcPr>
          <w:p w:rsidR="00A9086D" w:rsidRPr="00E312D0" w:rsidRDefault="00A9086D" w:rsidP="00F10F9A">
            <w:pPr>
              <w:pStyle w:val="BodyText"/>
              <w:spacing w:after="0"/>
              <w:rPr>
                <w:rFonts w:cs="Arial"/>
              </w:rPr>
            </w:pPr>
            <w:r w:rsidRPr="00E312D0">
              <w:rPr>
                <w:rFonts w:cs="Arial"/>
              </w:rPr>
              <w:t>10</w:t>
            </w:r>
          </w:p>
        </w:tc>
        <w:tc>
          <w:tcPr>
            <w:tcW w:w="1164" w:type="dxa"/>
            <w:tcBorders>
              <w:top w:val="single" w:sz="8" w:space="0" w:color="4F81BD"/>
              <w:left w:val="single" w:sz="8" w:space="0" w:color="4F81BD"/>
              <w:bottom w:val="single" w:sz="8" w:space="0" w:color="4F81BD"/>
              <w:right w:val="single" w:sz="8" w:space="0" w:color="4F81BD"/>
            </w:tcBorders>
            <w:shd w:val="clear" w:color="auto" w:fill="D3DFEE"/>
          </w:tcPr>
          <w:p w:rsidR="00A9086D" w:rsidRPr="00E312D0" w:rsidRDefault="00A9086D" w:rsidP="00F10F9A">
            <w:pPr>
              <w:pStyle w:val="BodyText"/>
              <w:spacing w:after="0"/>
              <w:rPr>
                <w:rFonts w:cs="Arial"/>
              </w:rPr>
            </w:pPr>
            <w:r w:rsidRPr="00E312D0">
              <w:rPr>
                <w:rFonts w:cs="Arial"/>
              </w:rPr>
              <w:t>10</w:t>
            </w:r>
          </w:p>
        </w:tc>
        <w:tc>
          <w:tcPr>
            <w:tcW w:w="3836" w:type="dxa"/>
            <w:tcBorders>
              <w:top w:val="single" w:sz="8" w:space="0" w:color="4F81BD"/>
              <w:left w:val="single" w:sz="8" w:space="0" w:color="4F81BD"/>
              <w:bottom w:val="single" w:sz="8" w:space="0" w:color="4F81BD"/>
              <w:right w:val="single" w:sz="8" w:space="0" w:color="4F81BD"/>
            </w:tcBorders>
            <w:shd w:val="clear" w:color="auto" w:fill="D3DFEE"/>
          </w:tcPr>
          <w:p w:rsidR="00A9086D" w:rsidRPr="00E312D0" w:rsidRDefault="00A9086D" w:rsidP="00796399">
            <w:pPr>
              <w:pStyle w:val="BodyText"/>
              <w:spacing w:after="0"/>
              <w:rPr>
                <w:rFonts w:cs="Arial"/>
              </w:rPr>
            </w:pPr>
            <w:r w:rsidRPr="00E312D0">
              <w:rPr>
                <w:rFonts w:cs="Arial"/>
              </w:rPr>
              <w:t>Value is pre-populated with data from results when applicable.</w:t>
            </w:r>
          </w:p>
        </w:tc>
      </w:tr>
      <w:tr w:rsidR="00796399" w:rsidRPr="00E312D0" w:rsidTr="00506670">
        <w:trPr>
          <w:cantSplit/>
        </w:trPr>
        <w:tc>
          <w:tcPr>
            <w:tcW w:w="1187" w:type="dxa"/>
            <w:tcBorders>
              <w:top w:val="single" w:sz="8" w:space="0" w:color="4F81BD"/>
              <w:left w:val="single" w:sz="8" w:space="0" w:color="4F81BD"/>
              <w:bottom w:val="single" w:sz="8" w:space="0" w:color="4F81BD"/>
              <w:right w:val="single" w:sz="8" w:space="0" w:color="4F81BD"/>
            </w:tcBorders>
            <w:shd w:val="clear" w:color="auto" w:fill="D3DFEE"/>
          </w:tcPr>
          <w:p w:rsidR="00796399" w:rsidRPr="00E312D0" w:rsidRDefault="00796399" w:rsidP="009625E9">
            <w:pPr>
              <w:pStyle w:val="BodyText"/>
              <w:spacing w:after="0"/>
              <w:rPr>
                <w:rFonts w:cs="Arial"/>
                <w:bCs/>
              </w:rPr>
            </w:pPr>
            <w:r w:rsidRPr="00E312D0">
              <w:rPr>
                <w:rFonts w:cs="Arial"/>
                <w:bCs/>
              </w:rPr>
              <w:t>Select Suffix</w:t>
            </w:r>
          </w:p>
        </w:tc>
        <w:tc>
          <w:tcPr>
            <w:tcW w:w="1041" w:type="dxa"/>
            <w:tcBorders>
              <w:top w:val="single" w:sz="8" w:space="0" w:color="4F81BD"/>
              <w:left w:val="single" w:sz="8" w:space="0" w:color="4F81BD"/>
              <w:bottom w:val="single" w:sz="8" w:space="0" w:color="4F81BD"/>
              <w:right w:val="single" w:sz="8" w:space="0" w:color="4F81BD"/>
            </w:tcBorders>
            <w:shd w:val="clear" w:color="auto" w:fill="D3DFEE"/>
          </w:tcPr>
          <w:p w:rsidR="00796399" w:rsidRPr="00E312D0" w:rsidRDefault="00796399" w:rsidP="00F10F9A">
            <w:pPr>
              <w:pStyle w:val="BodyText"/>
              <w:spacing w:after="0"/>
              <w:rPr>
                <w:rFonts w:cs="Arial"/>
              </w:rPr>
            </w:pPr>
            <w:r w:rsidRPr="00E312D0">
              <w:rPr>
                <w:rFonts w:cs="Arial"/>
              </w:rPr>
              <w:t>Yes</w:t>
            </w:r>
          </w:p>
        </w:tc>
        <w:tc>
          <w:tcPr>
            <w:tcW w:w="964" w:type="dxa"/>
            <w:tcBorders>
              <w:top w:val="single" w:sz="8" w:space="0" w:color="4F81BD"/>
              <w:left w:val="single" w:sz="8" w:space="0" w:color="4F81BD"/>
              <w:bottom w:val="single" w:sz="8" w:space="0" w:color="4F81BD"/>
              <w:right w:val="single" w:sz="8" w:space="0" w:color="4F81BD"/>
            </w:tcBorders>
            <w:shd w:val="clear" w:color="auto" w:fill="D3DFEE"/>
          </w:tcPr>
          <w:p w:rsidR="00796399" w:rsidRPr="00E312D0" w:rsidRDefault="00796399" w:rsidP="00F10F9A">
            <w:pPr>
              <w:pStyle w:val="BodyText"/>
              <w:spacing w:after="0"/>
              <w:rPr>
                <w:rFonts w:cs="Arial"/>
              </w:rPr>
            </w:pPr>
            <w:r w:rsidRPr="00E312D0">
              <w:rPr>
                <w:rFonts w:cs="Arial"/>
              </w:rPr>
              <w:t>No</w:t>
            </w:r>
          </w:p>
        </w:tc>
        <w:tc>
          <w:tcPr>
            <w:tcW w:w="1453" w:type="dxa"/>
            <w:tcBorders>
              <w:top w:val="single" w:sz="8" w:space="0" w:color="4F81BD"/>
              <w:left w:val="single" w:sz="8" w:space="0" w:color="4F81BD"/>
              <w:bottom w:val="single" w:sz="8" w:space="0" w:color="4F81BD"/>
              <w:right w:val="single" w:sz="8" w:space="0" w:color="4F81BD"/>
            </w:tcBorders>
            <w:shd w:val="clear" w:color="auto" w:fill="D3DFEE"/>
          </w:tcPr>
          <w:p w:rsidR="00796399" w:rsidRPr="00E312D0" w:rsidRDefault="00B92942" w:rsidP="00F10F9A">
            <w:pPr>
              <w:pStyle w:val="BodyText"/>
              <w:spacing w:after="0"/>
              <w:rPr>
                <w:rFonts w:cs="Arial"/>
              </w:rPr>
            </w:pPr>
            <w:r w:rsidRPr="00E312D0">
              <w:rPr>
                <w:rFonts w:cs="Arial"/>
              </w:rPr>
              <w:t>List Box</w:t>
            </w:r>
          </w:p>
        </w:tc>
        <w:tc>
          <w:tcPr>
            <w:tcW w:w="1164" w:type="dxa"/>
            <w:tcBorders>
              <w:top w:val="single" w:sz="8" w:space="0" w:color="4F81BD"/>
              <w:left w:val="single" w:sz="8" w:space="0" w:color="4F81BD"/>
              <w:bottom w:val="single" w:sz="8" w:space="0" w:color="4F81BD"/>
              <w:right w:val="single" w:sz="8" w:space="0" w:color="4F81BD"/>
            </w:tcBorders>
            <w:shd w:val="clear" w:color="auto" w:fill="D3DFEE"/>
          </w:tcPr>
          <w:p w:rsidR="00796399" w:rsidRPr="00E312D0" w:rsidRDefault="00796399" w:rsidP="00F10F9A">
            <w:pPr>
              <w:pStyle w:val="BodyText"/>
              <w:spacing w:after="0"/>
              <w:rPr>
                <w:rFonts w:cs="Arial"/>
              </w:rPr>
            </w:pPr>
            <w:r w:rsidRPr="00E312D0">
              <w:rPr>
                <w:rFonts w:cs="Arial"/>
              </w:rPr>
              <w:t>N/A</w:t>
            </w:r>
          </w:p>
        </w:tc>
        <w:tc>
          <w:tcPr>
            <w:tcW w:w="1164" w:type="dxa"/>
            <w:tcBorders>
              <w:top w:val="single" w:sz="8" w:space="0" w:color="4F81BD"/>
              <w:left w:val="single" w:sz="8" w:space="0" w:color="4F81BD"/>
              <w:bottom w:val="single" w:sz="8" w:space="0" w:color="4F81BD"/>
              <w:right w:val="single" w:sz="8" w:space="0" w:color="4F81BD"/>
            </w:tcBorders>
            <w:shd w:val="clear" w:color="auto" w:fill="D3DFEE"/>
          </w:tcPr>
          <w:p w:rsidR="00796399" w:rsidRPr="00E312D0" w:rsidRDefault="00796399" w:rsidP="00F10F9A">
            <w:pPr>
              <w:pStyle w:val="BodyText"/>
              <w:spacing w:after="0"/>
              <w:rPr>
                <w:rFonts w:cs="Arial"/>
              </w:rPr>
            </w:pPr>
            <w:r w:rsidRPr="00E312D0">
              <w:rPr>
                <w:rFonts w:cs="Arial"/>
              </w:rPr>
              <w:t>N/A</w:t>
            </w:r>
          </w:p>
        </w:tc>
        <w:tc>
          <w:tcPr>
            <w:tcW w:w="3836" w:type="dxa"/>
            <w:tcBorders>
              <w:top w:val="single" w:sz="8" w:space="0" w:color="4F81BD"/>
              <w:left w:val="single" w:sz="8" w:space="0" w:color="4F81BD"/>
              <w:bottom w:val="single" w:sz="8" w:space="0" w:color="4F81BD"/>
              <w:right w:val="single" w:sz="8" w:space="0" w:color="4F81BD"/>
            </w:tcBorders>
            <w:shd w:val="clear" w:color="auto" w:fill="D3DFEE"/>
          </w:tcPr>
          <w:p w:rsidR="00796399" w:rsidRPr="00E312D0" w:rsidRDefault="00796399" w:rsidP="00F10F9A">
            <w:pPr>
              <w:pStyle w:val="BodyText"/>
              <w:spacing w:after="0"/>
              <w:rPr>
                <w:rFonts w:cs="Arial"/>
              </w:rPr>
            </w:pPr>
            <w:r w:rsidRPr="00E312D0">
              <w:rPr>
                <w:rFonts w:cs="Arial"/>
              </w:rPr>
              <w:t>None</w:t>
            </w:r>
          </w:p>
        </w:tc>
      </w:tr>
      <w:tr w:rsidR="00A9086D" w:rsidRPr="00E312D0" w:rsidTr="00506670">
        <w:trPr>
          <w:cantSplit/>
        </w:trPr>
        <w:tc>
          <w:tcPr>
            <w:tcW w:w="1187" w:type="dxa"/>
            <w:tcBorders>
              <w:top w:val="single" w:sz="8" w:space="0" w:color="4F81BD"/>
              <w:left w:val="single" w:sz="8" w:space="0" w:color="4F81BD"/>
              <w:bottom w:val="single" w:sz="8" w:space="0" w:color="4F81BD"/>
              <w:right w:val="single" w:sz="8" w:space="0" w:color="4F81BD"/>
            </w:tcBorders>
            <w:shd w:val="clear" w:color="auto" w:fill="D3DFEE"/>
          </w:tcPr>
          <w:p w:rsidR="00A9086D" w:rsidRPr="00E312D0" w:rsidRDefault="00A9086D" w:rsidP="009625E9">
            <w:pPr>
              <w:pStyle w:val="BodyText"/>
              <w:spacing w:after="0"/>
              <w:rPr>
                <w:rFonts w:cs="Arial"/>
                <w:bCs/>
              </w:rPr>
            </w:pPr>
            <w:r w:rsidRPr="00E312D0">
              <w:rPr>
                <w:rFonts w:cs="Arial"/>
                <w:bCs/>
              </w:rPr>
              <w:t>Enter First Name</w:t>
            </w:r>
          </w:p>
        </w:tc>
        <w:tc>
          <w:tcPr>
            <w:tcW w:w="1041" w:type="dxa"/>
            <w:tcBorders>
              <w:top w:val="single" w:sz="8" w:space="0" w:color="4F81BD"/>
              <w:left w:val="single" w:sz="8" w:space="0" w:color="4F81BD"/>
              <w:bottom w:val="single" w:sz="8" w:space="0" w:color="4F81BD"/>
              <w:right w:val="single" w:sz="8" w:space="0" w:color="4F81BD"/>
            </w:tcBorders>
            <w:shd w:val="clear" w:color="auto" w:fill="D3DFEE"/>
          </w:tcPr>
          <w:p w:rsidR="00A9086D" w:rsidRPr="00E312D0" w:rsidRDefault="00A9086D" w:rsidP="009625E9">
            <w:pPr>
              <w:pStyle w:val="BodyText"/>
              <w:spacing w:after="0"/>
              <w:rPr>
                <w:rFonts w:cs="Arial"/>
              </w:rPr>
            </w:pPr>
            <w:r w:rsidRPr="00E312D0">
              <w:rPr>
                <w:rFonts w:cs="Arial"/>
              </w:rPr>
              <w:t>Yes</w:t>
            </w:r>
          </w:p>
        </w:tc>
        <w:tc>
          <w:tcPr>
            <w:tcW w:w="964" w:type="dxa"/>
            <w:tcBorders>
              <w:top w:val="single" w:sz="8" w:space="0" w:color="4F81BD"/>
              <w:left w:val="single" w:sz="8" w:space="0" w:color="4F81BD"/>
              <w:bottom w:val="single" w:sz="8" w:space="0" w:color="4F81BD"/>
              <w:right w:val="single" w:sz="8" w:space="0" w:color="4F81BD"/>
            </w:tcBorders>
            <w:shd w:val="clear" w:color="auto" w:fill="D3DFEE"/>
          </w:tcPr>
          <w:p w:rsidR="00A9086D" w:rsidRPr="00E312D0" w:rsidRDefault="00A9086D" w:rsidP="009625E9">
            <w:pPr>
              <w:pStyle w:val="BodyText"/>
              <w:spacing w:after="0"/>
              <w:rPr>
                <w:rFonts w:cs="Arial"/>
              </w:rPr>
            </w:pPr>
            <w:r w:rsidRPr="00E312D0">
              <w:rPr>
                <w:rFonts w:cs="Arial"/>
              </w:rPr>
              <w:t>Yes</w:t>
            </w:r>
          </w:p>
        </w:tc>
        <w:tc>
          <w:tcPr>
            <w:tcW w:w="1453" w:type="dxa"/>
            <w:tcBorders>
              <w:top w:val="single" w:sz="8" w:space="0" w:color="4F81BD"/>
              <w:left w:val="single" w:sz="8" w:space="0" w:color="4F81BD"/>
              <w:bottom w:val="single" w:sz="8" w:space="0" w:color="4F81BD"/>
              <w:right w:val="single" w:sz="8" w:space="0" w:color="4F81BD"/>
            </w:tcBorders>
            <w:shd w:val="clear" w:color="auto" w:fill="D3DFEE"/>
          </w:tcPr>
          <w:p w:rsidR="00A9086D" w:rsidRPr="00E312D0" w:rsidRDefault="00A9086D" w:rsidP="009625E9">
            <w:pPr>
              <w:pStyle w:val="BodyText"/>
              <w:spacing w:after="0"/>
              <w:rPr>
                <w:rFonts w:cs="Arial"/>
              </w:rPr>
            </w:pPr>
            <w:r w:rsidRPr="00E312D0">
              <w:rPr>
                <w:rFonts w:cs="Arial"/>
              </w:rPr>
              <w:t>Alphanumeric</w:t>
            </w:r>
          </w:p>
        </w:tc>
        <w:tc>
          <w:tcPr>
            <w:tcW w:w="1164" w:type="dxa"/>
            <w:tcBorders>
              <w:top w:val="single" w:sz="8" w:space="0" w:color="4F81BD"/>
              <w:left w:val="single" w:sz="8" w:space="0" w:color="4F81BD"/>
              <w:bottom w:val="single" w:sz="8" w:space="0" w:color="4F81BD"/>
              <w:right w:val="single" w:sz="8" w:space="0" w:color="4F81BD"/>
            </w:tcBorders>
            <w:shd w:val="clear" w:color="auto" w:fill="D3DFEE"/>
          </w:tcPr>
          <w:p w:rsidR="00A9086D" w:rsidRPr="00E312D0" w:rsidRDefault="00A9086D" w:rsidP="00F10F9A">
            <w:pPr>
              <w:pStyle w:val="BodyText"/>
              <w:keepLines/>
              <w:spacing w:after="0"/>
              <w:rPr>
                <w:rFonts w:cs="Arial"/>
              </w:rPr>
            </w:pPr>
            <w:r w:rsidRPr="00E312D0">
              <w:rPr>
                <w:rFonts w:cs="Arial"/>
              </w:rPr>
              <w:t>1</w:t>
            </w:r>
          </w:p>
        </w:tc>
        <w:tc>
          <w:tcPr>
            <w:tcW w:w="1164" w:type="dxa"/>
            <w:tcBorders>
              <w:top w:val="single" w:sz="8" w:space="0" w:color="4F81BD"/>
              <w:left w:val="single" w:sz="8" w:space="0" w:color="4F81BD"/>
              <w:bottom w:val="single" w:sz="8" w:space="0" w:color="4F81BD"/>
              <w:right w:val="single" w:sz="8" w:space="0" w:color="4F81BD"/>
            </w:tcBorders>
            <w:shd w:val="clear" w:color="auto" w:fill="D3DFEE"/>
          </w:tcPr>
          <w:p w:rsidR="00A9086D" w:rsidRPr="00E312D0" w:rsidRDefault="00A9086D" w:rsidP="00F10F9A">
            <w:pPr>
              <w:pStyle w:val="BodyText"/>
              <w:keepLines/>
              <w:spacing w:after="0"/>
              <w:rPr>
                <w:rFonts w:cs="Arial"/>
              </w:rPr>
            </w:pPr>
            <w:r w:rsidRPr="00E312D0">
              <w:rPr>
                <w:rFonts w:cs="Arial"/>
              </w:rPr>
              <w:t>14</w:t>
            </w:r>
          </w:p>
        </w:tc>
        <w:tc>
          <w:tcPr>
            <w:tcW w:w="3836" w:type="dxa"/>
            <w:tcBorders>
              <w:top w:val="single" w:sz="8" w:space="0" w:color="4F81BD"/>
              <w:left w:val="single" w:sz="8" w:space="0" w:color="4F81BD"/>
              <w:bottom w:val="single" w:sz="8" w:space="0" w:color="4F81BD"/>
              <w:right w:val="single" w:sz="8" w:space="0" w:color="4F81BD"/>
            </w:tcBorders>
            <w:shd w:val="clear" w:color="auto" w:fill="D3DFEE"/>
          </w:tcPr>
          <w:p w:rsidR="00A9086D" w:rsidRPr="00E312D0" w:rsidRDefault="00A9086D" w:rsidP="00F81483">
            <w:pPr>
              <w:pStyle w:val="BodyText"/>
              <w:spacing w:after="0"/>
              <w:rPr>
                <w:rFonts w:cs="Arial"/>
              </w:rPr>
            </w:pPr>
            <w:r w:rsidRPr="00E312D0">
              <w:rPr>
                <w:rFonts w:cs="Arial"/>
              </w:rPr>
              <w:t>None</w:t>
            </w:r>
          </w:p>
        </w:tc>
      </w:tr>
      <w:tr w:rsidR="00A9086D" w:rsidRPr="00E312D0" w:rsidTr="00506670">
        <w:trPr>
          <w:cantSplit/>
        </w:trPr>
        <w:tc>
          <w:tcPr>
            <w:tcW w:w="1187" w:type="dxa"/>
            <w:tcBorders>
              <w:top w:val="single" w:sz="8" w:space="0" w:color="4F81BD"/>
              <w:left w:val="single" w:sz="8" w:space="0" w:color="4F81BD"/>
              <w:bottom w:val="single" w:sz="8" w:space="0" w:color="4F81BD"/>
              <w:right w:val="single" w:sz="8" w:space="0" w:color="4F81BD"/>
            </w:tcBorders>
            <w:shd w:val="clear" w:color="auto" w:fill="D3DFEE"/>
          </w:tcPr>
          <w:p w:rsidR="00A9086D" w:rsidRPr="00E312D0" w:rsidRDefault="00A9086D" w:rsidP="009625E9">
            <w:pPr>
              <w:pStyle w:val="BodyText"/>
              <w:spacing w:after="0"/>
              <w:rPr>
                <w:rFonts w:cs="Arial"/>
                <w:bCs/>
              </w:rPr>
            </w:pPr>
            <w:r w:rsidRPr="00E312D0">
              <w:rPr>
                <w:rFonts w:cs="Arial"/>
                <w:bCs/>
              </w:rPr>
              <w:t>Enter Last Name</w:t>
            </w:r>
          </w:p>
        </w:tc>
        <w:tc>
          <w:tcPr>
            <w:tcW w:w="1041" w:type="dxa"/>
            <w:tcBorders>
              <w:top w:val="single" w:sz="8" w:space="0" w:color="4F81BD"/>
              <w:left w:val="single" w:sz="8" w:space="0" w:color="4F81BD"/>
              <w:bottom w:val="single" w:sz="8" w:space="0" w:color="4F81BD"/>
              <w:right w:val="single" w:sz="8" w:space="0" w:color="4F81BD"/>
            </w:tcBorders>
            <w:shd w:val="clear" w:color="auto" w:fill="D3DFEE"/>
          </w:tcPr>
          <w:p w:rsidR="00A9086D" w:rsidRPr="00E312D0" w:rsidRDefault="00A9086D" w:rsidP="009625E9">
            <w:pPr>
              <w:pStyle w:val="BodyText"/>
              <w:spacing w:after="0"/>
              <w:rPr>
                <w:rFonts w:cs="Arial"/>
              </w:rPr>
            </w:pPr>
            <w:r w:rsidRPr="00E312D0">
              <w:rPr>
                <w:rFonts w:cs="Arial"/>
              </w:rPr>
              <w:t>Yes</w:t>
            </w:r>
          </w:p>
        </w:tc>
        <w:tc>
          <w:tcPr>
            <w:tcW w:w="964" w:type="dxa"/>
            <w:tcBorders>
              <w:top w:val="single" w:sz="8" w:space="0" w:color="4F81BD"/>
              <w:left w:val="single" w:sz="8" w:space="0" w:color="4F81BD"/>
              <w:bottom w:val="single" w:sz="8" w:space="0" w:color="4F81BD"/>
              <w:right w:val="single" w:sz="8" w:space="0" w:color="4F81BD"/>
            </w:tcBorders>
            <w:shd w:val="clear" w:color="auto" w:fill="D3DFEE"/>
          </w:tcPr>
          <w:p w:rsidR="00A9086D" w:rsidRPr="00E312D0" w:rsidRDefault="00A9086D" w:rsidP="009625E9">
            <w:pPr>
              <w:pStyle w:val="BodyText"/>
              <w:spacing w:after="0"/>
              <w:rPr>
                <w:rFonts w:cs="Arial"/>
              </w:rPr>
            </w:pPr>
            <w:r w:rsidRPr="00E312D0">
              <w:rPr>
                <w:rFonts w:cs="Arial"/>
              </w:rPr>
              <w:t>Yes</w:t>
            </w:r>
          </w:p>
        </w:tc>
        <w:tc>
          <w:tcPr>
            <w:tcW w:w="1453" w:type="dxa"/>
            <w:tcBorders>
              <w:top w:val="single" w:sz="8" w:space="0" w:color="4F81BD"/>
              <w:left w:val="single" w:sz="8" w:space="0" w:color="4F81BD"/>
              <w:bottom w:val="single" w:sz="8" w:space="0" w:color="4F81BD"/>
              <w:right w:val="single" w:sz="8" w:space="0" w:color="4F81BD"/>
            </w:tcBorders>
            <w:shd w:val="clear" w:color="auto" w:fill="D3DFEE"/>
          </w:tcPr>
          <w:p w:rsidR="00A9086D" w:rsidRPr="00E312D0" w:rsidRDefault="00A9086D" w:rsidP="009625E9">
            <w:pPr>
              <w:pStyle w:val="BodyText"/>
              <w:spacing w:after="0"/>
              <w:rPr>
                <w:rFonts w:cs="Arial"/>
              </w:rPr>
            </w:pPr>
            <w:r w:rsidRPr="00E312D0">
              <w:rPr>
                <w:rFonts w:cs="Arial"/>
              </w:rPr>
              <w:t>Alphanumeric</w:t>
            </w:r>
          </w:p>
        </w:tc>
        <w:tc>
          <w:tcPr>
            <w:tcW w:w="1164" w:type="dxa"/>
            <w:tcBorders>
              <w:top w:val="single" w:sz="8" w:space="0" w:color="4F81BD"/>
              <w:left w:val="single" w:sz="8" w:space="0" w:color="4F81BD"/>
              <w:bottom w:val="single" w:sz="8" w:space="0" w:color="4F81BD"/>
              <w:right w:val="single" w:sz="8" w:space="0" w:color="4F81BD"/>
            </w:tcBorders>
            <w:shd w:val="clear" w:color="auto" w:fill="D3DFEE"/>
          </w:tcPr>
          <w:p w:rsidR="00A9086D" w:rsidRPr="00E312D0" w:rsidRDefault="00A9086D" w:rsidP="00F10F9A">
            <w:pPr>
              <w:pStyle w:val="BodyText"/>
              <w:keepLines/>
              <w:spacing w:after="0"/>
              <w:rPr>
                <w:rFonts w:cs="Arial"/>
              </w:rPr>
            </w:pPr>
            <w:r w:rsidRPr="00E312D0">
              <w:rPr>
                <w:rFonts w:cs="Arial"/>
              </w:rPr>
              <w:t>1</w:t>
            </w:r>
          </w:p>
        </w:tc>
        <w:tc>
          <w:tcPr>
            <w:tcW w:w="1164" w:type="dxa"/>
            <w:tcBorders>
              <w:top w:val="single" w:sz="8" w:space="0" w:color="4F81BD"/>
              <w:left w:val="single" w:sz="8" w:space="0" w:color="4F81BD"/>
              <w:bottom w:val="single" w:sz="8" w:space="0" w:color="4F81BD"/>
              <w:right w:val="single" w:sz="8" w:space="0" w:color="4F81BD"/>
            </w:tcBorders>
            <w:shd w:val="clear" w:color="auto" w:fill="D3DFEE"/>
          </w:tcPr>
          <w:p w:rsidR="00A9086D" w:rsidRPr="00E312D0" w:rsidRDefault="00A9086D" w:rsidP="00F10F9A">
            <w:pPr>
              <w:pStyle w:val="BodyText"/>
              <w:keepLines/>
              <w:spacing w:after="0"/>
              <w:rPr>
                <w:rFonts w:cs="Arial"/>
              </w:rPr>
            </w:pPr>
            <w:r w:rsidRPr="00E312D0">
              <w:rPr>
                <w:rFonts w:cs="Arial"/>
              </w:rPr>
              <w:t>14</w:t>
            </w:r>
          </w:p>
        </w:tc>
        <w:tc>
          <w:tcPr>
            <w:tcW w:w="3836" w:type="dxa"/>
            <w:tcBorders>
              <w:top w:val="single" w:sz="8" w:space="0" w:color="4F81BD"/>
              <w:left w:val="single" w:sz="8" w:space="0" w:color="4F81BD"/>
              <w:bottom w:val="single" w:sz="8" w:space="0" w:color="4F81BD"/>
              <w:right w:val="single" w:sz="8" w:space="0" w:color="4F81BD"/>
            </w:tcBorders>
            <w:shd w:val="clear" w:color="auto" w:fill="D3DFEE"/>
          </w:tcPr>
          <w:p w:rsidR="00A9086D" w:rsidRPr="00E312D0" w:rsidRDefault="00A9086D" w:rsidP="009625E9">
            <w:pPr>
              <w:pStyle w:val="BodyText"/>
              <w:spacing w:after="0"/>
              <w:rPr>
                <w:rFonts w:cs="Arial"/>
              </w:rPr>
            </w:pPr>
            <w:r w:rsidRPr="00E312D0">
              <w:rPr>
                <w:rFonts w:cs="Arial"/>
              </w:rPr>
              <w:t>None</w:t>
            </w:r>
          </w:p>
        </w:tc>
      </w:tr>
      <w:tr w:rsidR="00A9086D" w:rsidRPr="00E312D0" w:rsidTr="00506670">
        <w:trPr>
          <w:cantSplit/>
        </w:trPr>
        <w:tc>
          <w:tcPr>
            <w:tcW w:w="1187" w:type="dxa"/>
            <w:tcBorders>
              <w:top w:val="single" w:sz="8" w:space="0" w:color="4F81BD"/>
              <w:left w:val="single" w:sz="8" w:space="0" w:color="4F81BD"/>
              <w:bottom w:val="single" w:sz="8" w:space="0" w:color="4F81BD"/>
              <w:right w:val="single" w:sz="8" w:space="0" w:color="4F81BD"/>
            </w:tcBorders>
            <w:shd w:val="clear" w:color="auto" w:fill="D3DFEE"/>
          </w:tcPr>
          <w:p w:rsidR="00A9086D" w:rsidRPr="00E312D0" w:rsidRDefault="00A9086D" w:rsidP="00375ACD">
            <w:pPr>
              <w:pStyle w:val="BodyText"/>
              <w:spacing w:after="0"/>
              <w:rPr>
                <w:rFonts w:cs="Arial"/>
                <w:bCs/>
              </w:rPr>
            </w:pPr>
            <w:r w:rsidRPr="00E312D0">
              <w:rPr>
                <w:rFonts w:cs="Arial"/>
                <w:bCs/>
              </w:rPr>
              <w:t>Enter Address</w:t>
            </w:r>
          </w:p>
        </w:tc>
        <w:tc>
          <w:tcPr>
            <w:tcW w:w="1041" w:type="dxa"/>
            <w:tcBorders>
              <w:top w:val="single" w:sz="8" w:space="0" w:color="4F81BD"/>
              <w:left w:val="single" w:sz="8" w:space="0" w:color="4F81BD"/>
              <w:bottom w:val="single" w:sz="8" w:space="0" w:color="4F81BD"/>
              <w:right w:val="single" w:sz="8" w:space="0" w:color="4F81BD"/>
            </w:tcBorders>
            <w:shd w:val="clear" w:color="auto" w:fill="D3DFEE"/>
          </w:tcPr>
          <w:p w:rsidR="00A9086D" w:rsidRPr="00E312D0" w:rsidRDefault="00A9086D" w:rsidP="009625E9">
            <w:pPr>
              <w:pStyle w:val="BodyText"/>
              <w:spacing w:after="0"/>
              <w:rPr>
                <w:rFonts w:cs="Arial"/>
              </w:rPr>
            </w:pPr>
            <w:r w:rsidRPr="00E312D0">
              <w:rPr>
                <w:rFonts w:cs="Arial"/>
              </w:rPr>
              <w:t>Yes</w:t>
            </w:r>
          </w:p>
        </w:tc>
        <w:tc>
          <w:tcPr>
            <w:tcW w:w="964" w:type="dxa"/>
            <w:tcBorders>
              <w:top w:val="single" w:sz="8" w:space="0" w:color="4F81BD"/>
              <w:left w:val="single" w:sz="8" w:space="0" w:color="4F81BD"/>
              <w:bottom w:val="single" w:sz="8" w:space="0" w:color="4F81BD"/>
              <w:right w:val="single" w:sz="8" w:space="0" w:color="4F81BD"/>
            </w:tcBorders>
            <w:shd w:val="clear" w:color="auto" w:fill="D3DFEE"/>
          </w:tcPr>
          <w:p w:rsidR="00A9086D" w:rsidRPr="00E312D0" w:rsidRDefault="00A9086D" w:rsidP="009625E9">
            <w:pPr>
              <w:pStyle w:val="BodyText"/>
              <w:spacing w:after="0"/>
              <w:rPr>
                <w:rFonts w:cs="Arial"/>
              </w:rPr>
            </w:pPr>
            <w:r w:rsidRPr="00E312D0">
              <w:rPr>
                <w:rFonts w:cs="Arial"/>
              </w:rPr>
              <w:t>Yes</w:t>
            </w:r>
          </w:p>
        </w:tc>
        <w:tc>
          <w:tcPr>
            <w:tcW w:w="1453" w:type="dxa"/>
            <w:tcBorders>
              <w:top w:val="single" w:sz="8" w:space="0" w:color="4F81BD"/>
              <w:left w:val="single" w:sz="8" w:space="0" w:color="4F81BD"/>
              <w:bottom w:val="single" w:sz="8" w:space="0" w:color="4F81BD"/>
              <w:right w:val="single" w:sz="8" w:space="0" w:color="4F81BD"/>
            </w:tcBorders>
            <w:shd w:val="clear" w:color="auto" w:fill="D3DFEE"/>
          </w:tcPr>
          <w:p w:rsidR="00A9086D" w:rsidRPr="00E312D0" w:rsidRDefault="00A9086D" w:rsidP="009625E9">
            <w:pPr>
              <w:pStyle w:val="BodyText"/>
              <w:spacing w:after="0"/>
              <w:rPr>
                <w:rFonts w:cs="Arial"/>
              </w:rPr>
            </w:pPr>
            <w:r w:rsidRPr="00E312D0">
              <w:rPr>
                <w:rFonts w:cs="Arial"/>
              </w:rPr>
              <w:t>Alphanumeric</w:t>
            </w:r>
          </w:p>
        </w:tc>
        <w:tc>
          <w:tcPr>
            <w:tcW w:w="1164" w:type="dxa"/>
            <w:tcBorders>
              <w:top w:val="single" w:sz="8" w:space="0" w:color="4F81BD"/>
              <w:left w:val="single" w:sz="8" w:space="0" w:color="4F81BD"/>
              <w:bottom w:val="single" w:sz="8" w:space="0" w:color="4F81BD"/>
              <w:right w:val="single" w:sz="8" w:space="0" w:color="4F81BD"/>
            </w:tcBorders>
            <w:shd w:val="clear" w:color="auto" w:fill="D3DFEE"/>
          </w:tcPr>
          <w:p w:rsidR="00A9086D" w:rsidRPr="00E312D0" w:rsidRDefault="00A9086D" w:rsidP="009625E9">
            <w:pPr>
              <w:pStyle w:val="BodyText"/>
              <w:spacing w:after="0"/>
              <w:rPr>
                <w:rFonts w:cs="Arial"/>
              </w:rPr>
            </w:pPr>
            <w:r w:rsidRPr="00E312D0">
              <w:rPr>
                <w:rFonts w:cs="Arial"/>
              </w:rPr>
              <w:t>1</w:t>
            </w:r>
          </w:p>
        </w:tc>
        <w:tc>
          <w:tcPr>
            <w:tcW w:w="1164" w:type="dxa"/>
            <w:tcBorders>
              <w:top w:val="single" w:sz="8" w:space="0" w:color="4F81BD"/>
              <w:left w:val="single" w:sz="8" w:space="0" w:color="4F81BD"/>
              <w:bottom w:val="single" w:sz="8" w:space="0" w:color="4F81BD"/>
              <w:right w:val="single" w:sz="8" w:space="0" w:color="4F81BD"/>
            </w:tcBorders>
            <w:shd w:val="clear" w:color="auto" w:fill="D3DFEE"/>
          </w:tcPr>
          <w:p w:rsidR="00A9086D" w:rsidRPr="00E312D0" w:rsidRDefault="00A9086D" w:rsidP="009625E9">
            <w:pPr>
              <w:pStyle w:val="BodyText"/>
              <w:spacing w:after="0"/>
              <w:rPr>
                <w:rFonts w:cs="Arial"/>
              </w:rPr>
            </w:pPr>
            <w:r w:rsidRPr="00E312D0">
              <w:rPr>
                <w:rFonts w:cs="Arial"/>
              </w:rPr>
              <w:t>30</w:t>
            </w:r>
          </w:p>
        </w:tc>
        <w:tc>
          <w:tcPr>
            <w:tcW w:w="3836" w:type="dxa"/>
            <w:tcBorders>
              <w:top w:val="single" w:sz="8" w:space="0" w:color="4F81BD"/>
              <w:left w:val="single" w:sz="8" w:space="0" w:color="4F81BD"/>
              <w:bottom w:val="single" w:sz="8" w:space="0" w:color="4F81BD"/>
              <w:right w:val="single" w:sz="8" w:space="0" w:color="4F81BD"/>
            </w:tcBorders>
            <w:shd w:val="clear" w:color="auto" w:fill="D3DFEE"/>
          </w:tcPr>
          <w:p w:rsidR="00A9086D" w:rsidRPr="00E312D0" w:rsidRDefault="00A9086D" w:rsidP="00B955C8">
            <w:pPr>
              <w:pStyle w:val="BodyText"/>
              <w:spacing w:after="0"/>
              <w:rPr>
                <w:rFonts w:cs="Arial"/>
              </w:rPr>
            </w:pPr>
            <w:r w:rsidRPr="00E312D0">
              <w:rPr>
                <w:rFonts w:cs="Arial"/>
              </w:rPr>
              <w:t>None</w:t>
            </w:r>
          </w:p>
        </w:tc>
      </w:tr>
      <w:tr w:rsidR="00796399" w:rsidRPr="00E312D0" w:rsidTr="00506670">
        <w:trPr>
          <w:cantSplit/>
        </w:trPr>
        <w:tc>
          <w:tcPr>
            <w:tcW w:w="1187" w:type="dxa"/>
            <w:tcBorders>
              <w:top w:val="single" w:sz="8" w:space="0" w:color="4F81BD"/>
              <w:left w:val="single" w:sz="8" w:space="0" w:color="4F81BD"/>
              <w:bottom w:val="single" w:sz="8" w:space="0" w:color="4F81BD"/>
              <w:right w:val="single" w:sz="8" w:space="0" w:color="4F81BD"/>
            </w:tcBorders>
            <w:shd w:val="clear" w:color="auto" w:fill="D3DFEE"/>
          </w:tcPr>
          <w:p w:rsidR="00796399" w:rsidRPr="00E312D0" w:rsidRDefault="00796399" w:rsidP="00B92942">
            <w:pPr>
              <w:pStyle w:val="BodyText"/>
              <w:spacing w:after="0"/>
              <w:rPr>
                <w:rFonts w:cs="Arial"/>
                <w:bCs/>
              </w:rPr>
            </w:pPr>
            <w:r w:rsidRPr="00E312D0">
              <w:rPr>
                <w:rFonts w:cs="Arial"/>
                <w:bCs/>
              </w:rPr>
              <w:t>Enter City</w:t>
            </w:r>
          </w:p>
        </w:tc>
        <w:tc>
          <w:tcPr>
            <w:tcW w:w="1041" w:type="dxa"/>
            <w:tcBorders>
              <w:top w:val="single" w:sz="8" w:space="0" w:color="4F81BD"/>
              <w:left w:val="single" w:sz="8" w:space="0" w:color="4F81BD"/>
              <w:bottom w:val="single" w:sz="8" w:space="0" w:color="4F81BD"/>
              <w:right w:val="single" w:sz="8" w:space="0" w:color="4F81BD"/>
            </w:tcBorders>
            <w:shd w:val="clear" w:color="auto" w:fill="D3DFEE"/>
          </w:tcPr>
          <w:p w:rsidR="00796399" w:rsidRPr="00E312D0" w:rsidRDefault="00796399" w:rsidP="009625E9">
            <w:pPr>
              <w:pStyle w:val="BodyText"/>
              <w:spacing w:after="0"/>
              <w:rPr>
                <w:rFonts w:cs="Arial"/>
              </w:rPr>
            </w:pPr>
            <w:r w:rsidRPr="00E312D0">
              <w:rPr>
                <w:rFonts w:cs="Arial"/>
              </w:rPr>
              <w:t>Yes</w:t>
            </w:r>
          </w:p>
        </w:tc>
        <w:tc>
          <w:tcPr>
            <w:tcW w:w="964" w:type="dxa"/>
            <w:tcBorders>
              <w:top w:val="single" w:sz="8" w:space="0" w:color="4F81BD"/>
              <w:left w:val="single" w:sz="8" w:space="0" w:color="4F81BD"/>
              <w:bottom w:val="single" w:sz="8" w:space="0" w:color="4F81BD"/>
              <w:right w:val="single" w:sz="8" w:space="0" w:color="4F81BD"/>
            </w:tcBorders>
            <w:shd w:val="clear" w:color="auto" w:fill="D3DFEE"/>
          </w:tcPr>
          <w:p w:rsidR="00796399" w:rsidRPr="00E312D0" w:rsidRDefault="00796399" w:rsidP="009625E9">
            <w:pPr>
              <w:pStyle w:val="BodyText"/>
              <w:spacing w:after="0"/>
              <w:rPr>
                <w:rFonts w:cs="Arial"/>
              </w:rPr>
            </w:pPr>
            <w:r w:rsidRPr="00E312D0">
              <w:rPr>
                <w:rFonts w:cs="Arial"/>
              </w:rPr>
              <w:t>Yes</w:t>
            </w:r>
          </w:p>
        </w:tc>
        <w:tc>
          <w:tcPr>
            <w:tcW w:w="1453" w:type="dxa"/>
            <w:tcBorders>
              <w:top w:val="single" w:sz="8" w:space="0" w:color="4F81BD"/>
              <w:left w:val="single" w:sz="8" w:space="0" w:color="4F81BD"/>
              <w:bottom w:val="single" w:sz="8" w:space="0" w:color="4F81BD"/>
              <w:right w:val="single" w:sz="8" w:space="0" w:color="4F81BD"/>
            </w:tcBorders>
            <w:shd w:val="clear" w:color="auto" w:fill="D3DFEE"/>
          </w:tcPr>
          <w:p w:rsidR="00796399" w:rsidRPr="00E312D0" w:rsidRDefault="00796399" w:rsidP="009625E9">
            <w:pPr>
              <w:pStyle w:val="BodyText"/>
              <w:spacing w:after="0"/>
              <w:rPr>
                <w:rFonts w:cs="Arial"/>
              </w:rPr>
            </w:pPr>
            <w:r w:rsidRPr="00E312D0">
              <w:rPr>
                <w:rFonts w:cs="Arial"/>
              </w:rPr>
              <w:t>Alphanumeric</w:t>
            </w:r>
          </w:p>
        </w:tc>
        <w:tc>
          <w:tcPr>
            <w:tcW w:w="1164" w:type="dxa"/>
            <w:tcBorders>
              <w:top w:val="single" w:sz="8" w:space="0" w:color="4F81BD"/>
              <w:left w:val="single" w:sz="8" w:space="0" w:color="4F81BD"/>
              <w:bottom w:val="single" w:sz="8" w:space="0" w:color="4F81BD"/>
              <w:right w:val="single" w:sz="8" w:space="0" w:color="4F81BD"/>
            </w:tcBorders>
            <w:shd w:val="clear" w:color="auto" w:fill="D3DFEE"/>
          </w:tcPr>
          <w:p w:rsidR="00796399" w:rsidRPr="00E312D0" w:rsidRDefault="00B92942" w:rsidP="009625E9">
            <w:pPr>
              <w:pStyle w:val="BodyText"/>
              <w:spacing w:after="0"/>
              <w:rPr>
                <w:rFonts w:cs="Arial"/>
              </w:rPr>
            </w:pPr>
            <w:r w:rsidRPr="00E312D0">
              <w:rPr>
                <w:rFonts w:cs="Arial"/>
              </w:rPr>
              <w:t>1</w:t>
            </w:r>
          </w:p>
        </w:tc>
        <w:tc>
          <w:tcPr>
            <w:tcW w:w="1164" w:type="dxa"/>
            <w:tcBorders>
              <w:top w:val="single" w:sz="8" w:space="0" w:color="4F81BD"/>
              <w:left w:val="single" w:sz="8" w:space="0" w:color="4F81BD"/>
              <w:bottom w:val="single" w:sz="8" w:space="0" w:color="4F81BD"/>
              <w:right w:val="single" w:sz="8" w:space="0" w:color="4F81BD"/>
            </w:tcBorders>
            <w:shd w:val="clear" w:color="auto" w:fill="D3DFEE"/>
          </w:tcPr>
          <w:p w:rsidR="00796399" w:rsidRPr="00E312D0" w:rsidRDefault="00B92942" w:rsidP="009625E9">
            <w:pPr>
              <w:pStyle w:val="BodyText"/>
              <w:spacing w:after="0"/>
              <w:rPr>
                <w:rFonts w:cs="Arial"/>
              </w:rPr>
            </w:pPr>
            <w:r w:rsidRPr="00E312D0">
              <w:rPr>
                <w:rFonts w:cs="Arial"/>
              </w:rPr>
              <w:t>20</w:t>
            </w:r>
          </w:p>
        </w:tc>
        <w:tc>
          <w:tcPr>
            <w:tcW w:w="3836" w:type="dxa"/>
            <w:tcBorders>
              <w:top w:val="single" w:sz="8" w:space="0" w:color="4F81BD"/>
              <w:left w:val="single" w:sz="8" w:space="0" w:color="4F81BD"/>
              <w:bottom w:val="single" w:sz="8" w:space="0" w:color="4F81BD"/>
              <w:right w:val="single" w:sz="8" w:space="0" w:color="4F81BD"/>
            </w:tcBorders>
            <w:shd w:val="clear" w:color="auto" w:fill="D3DFEE"/>
          </w:tcPr>
          <w:p w:rsidR="00796399" w:rsidRPr="00E312D0" w:rsidRDefault="001E020F" w:rsidP="00506670">
            <w:pPr>
              <w:pStyle w:val="BodyText"/>
              <w:spacing w:after="0"/>
              <w:rPr>
                <w:rFonts w:cs="Arial"/>
              </w:rPr>
            </w:pPr>
            <w:r w:rsidRPr="00E312D0">
              <w:rPr>
                <w:rFonts w:cs="Arial"/>
              </w:rPr>
              <w:t>None</w:t>
            </w:r>
          </w:p>
        </w:tc>
      </w:tr>
      <w:tr w:rsidR="00796399" w:rsidRPr="00E312D0" w:rsidTr="00506670">
        <w:trPr>
          <w:cantSplit/>
        </w:trPr>
        <w:tc>
          <w:tcPr>
            <w:tcW w:w="1187" w:type="dxa"/>
            <w:tcBorders>
              <w:top w:val="single" w:sz="8" w:space="0" w:color="4F81BD"/>
              <w:left w:val="single" w:sz="8" w:space="0" w:color="4F81BD"/>
              <w:bottom w:val="single" w:sz="8" w:space="0" w:color="4F81BD"/>
              <w:right w:val="single" w:sz="8" w:space="0" w:color="4F81BD"/>
            </w:tcBorders>
            <w:shd w:val="clear" w:color="auto" w:fill="D3DFEE"/>
          </w:tcPr>
          <w:p w:rsidR="00796399" w:rsidRPr="00E312D0" w:rsidRDefault="00796399" w:rsidP="009625E9">
            <w:pPr>
              <w:pStyle w:val="BodyText"/>
              <w:spacing w:after="0"/>
              <w:rPr>
                <w:rFonts w:cs="Arial"/>
                <w:bCs/>
              </w:rPr>
            </w:pPr>
            <w:r w:rsidRPr="00E312D0">
              <w:rPr>
                <w:rFonts w:cs="Arial"/>
                <w:bCs/>
              </w:rPr>
              <w:t>Select Country</w:t>
            </w:r>
          </w:p>
        </w:tc>
        <w:tc>
          <w:tcPr>
            <w:tcW w:w="1041" w:type="dxa"/>
            <w:tcBorders>
              <w:top w:val="single" w:sz="8" w:space="0" w:color="4F81BD"/>
              <w:left w:val="single" w:sz="8" w:space="0" w:color="4F81BD"/>
              <w:bottom w:val="single" w:sz="8" w:space="0" w:color="4F81BD"/>
              <w:right w:val="single" w:sz="8" w:space="0" w:color="4F81BD"/>
            </w:tcBorders>
            <w:shd w:val="clear" w:color="auto" w:fill="D3DFEE"/>
          </w:tcPr>
          <w:p w:rsidR="00796399" w:rsidRPr="00E312D0" w:rsidRDefault="00796399" w:rsidP="009625E9">
            <w:pPr>
              <w:pStyle w:val="BodyText"/>
              <w:spacing w:after="0"/>
              <w:rPr>
                <w:rFonts w:cs="Arial"/>
              </w:rPr>
            </w:pPr>
            <w:r w:rsidRPr="00E312D0">
              <w:rPr>
                <w:rFonts w:cs="Arial"/>
              </w:rPr>
              <w:t>Yes</w:t>
            </w:r>
          </w:p>
        </w:tc>
        <w:tc>
          <w:tcPr>
            <w:tcW w:w="964" w:type="dxa"/>
            <w:tcBorders>
              <w:top w:val="single" w:sz="8" w:space="0" w:color="4F81BD"/>
              <w:left w:val="single" w:sz="8" w:space="0" w:color="4F81BD"/>
              <w:bottom w:val="single" w:sz="8" w:space="0" w:color="4F81BD"/>
              <w:right w:val="single" w:sz="8" w:space="0" w:color="4F81BD"/>
            </w:tcBorders>
            <w:shd w:val="clear" w:color="auto" w:fill="D3DFEE"/>
          </w:tcPr>
          <w:p w:rsidR="00796399" w:rsidRPr="00E312D0" w:rsidRDefault="00796399" w:rsidP="009625E9">
            <w:pPr>
              <w:pStyle w:val="BodyText"/>
              <w:spacing w:after="0"/>
              <w:rPr>
                <w:rFonts w:cs="Arial"/>
              </w:rPr>
            </w:pPr>
            <w:r w:rsidRPr="00E312D0">
              <w:rPr>
                <w:rFonts w:cs="Arial"/>
              </w:rPr>
              <w:t>Yes</w:t>
            </w:r>
          </w:p>
        </w:tc>
        <w:tc>
          <w:tcPr>
            <w:tcW w:w="1453" w:type="dxa"/>
            <w:tcBorders>
              <w:top w:val="single" w:sz="8" w:space="0" w:color="4F81BD"/>
              <w:left w:val="single" w:sz="8" w:space="0" w:color="4F81BD"/>
              <w:bottom w:val="single" w:sz="8" w:space="0" w:color="4F81BD"/>
              <w:right w:val="single" w:sz="8" w:space="0" w:color="4F81BD"/>
            </w:tcBorders>
            <w:shd w:val="clear" w:color="auto" w:fill="D3DFEE"/>
          </w:tcPr>
          <w:p w:rsidR="00796399" w:rsidRPr="00E312D0" w:rsidRDefault="00796399" w:rsidP="009625E9">
            <w:pPr>
              <w:pStyle w:val="BodyText"/>
              <w:spacing w:after="0"/>
              <w:rPr>
                <w:rFonts w:cs="Arial"/>
              </w:rPr>
            </w:pPr>
            <w:r w:rsidRPr="00E312D0">
              <w:rPr>
                <w:rFonts w:cs="Arial"/>
              </w:rPr>
              <w:t>List</w:t>
            </w:r>
            <w:r w:rsidR="00B92942" w:rsidRPr="00E312D0">
              <w:rPr>
                <w:rFonts w:cs="Arial"/>
              </w:rPr>
              <w:t xml:space="preserve"> Box</w:t>
            </w:r>
          </w:p>
        </w:tc>
        <w:tc>
          <w:tcPr>
            <w:tcW w:w="1164" w:type="dxa"/>
            <w:tcBorders>
              <w:top w:val="single" w:sz="8" w:space="0" w:color="4F81BD"/>
              <w:left w:val="single" w:sz="8" w:space="0" w:color="4F81BD"/>
              <w:bottom w:val="single" w:sz="8" w:space="0" w:color="4F81BD"/>
              <w:right w:val="single" w:sz="8" w:space="0" w:color="4F81BD"/>
            </w:tcBorders>
            <w:shd w:val="clear" w:color="auto" w:fill="D3DFEE"/>
          </w:tcPr>
          <w:p w:rsidR="00796399" w:rsidRPr="00E312D0" w:rsidRDefault="00796399" w:rsidP="009625E9">
            <w:pPr>
              <w:pStyle w:val="BodyText"/>
              <w:spacing w:after="0"/>
              <w:rPr>
                <w:rFonts w:cs="Arial"/>
              </w:rPr>
            </w:pPr>
            <w:r w:rsidRPr="00E312D0">
              <w:rPr>
                <w:rFonts w:cs="Arial"/>
              </w:rPr>
              <w:t>N/A</w:t>
            </w:r>
          </w:p>
        </w:tc>
        <w:tc>
          <w:tcPr>
            <w:tcW w:w="1164" w:type="dxa"/>
            <w:tcBorders>
              <w:top w:val="single" w:sz="8" w:space="0" w:color="4F81BD"/>
              <w:left w:val="single" w:sz="8" w:space="0" w:color="4F81BD"/>
              <w:bottom w:val="single" w:sz="8" w:space="0" w:color="4F81BD"/>
              <w:right w:val="single" w:sz="8" w:space="0" w:color="4F81BD"/>
            </w:tcBorders>
            <w:shd w:val="clear" w:color="auto" w:fill="D3DFEE"/>
          </w:tcPr>
          <w:p w:rsidR="00796399" w:rsidRPr="00E312D0" w:rsidRDefault="00796399" w:rsidP="009625E9">
            <w:pPr>
              <w:pStyle w:val="BodyText"/>
              <w:spacing w:after="0"/>
              <w:rPr>
                <w:rFonts w:cs="Arial"/>
              </w:rPr>
            </w:pPr>
            <w:r w:rsidRPr="00E312D0">
              <w:rPr>
                <w:rFonts w:cs="Arial"/>
              </w:rPr>
              <w:t>N/A</w:t>
            </w:r>
          </w:p>
        </w:tc>
        <w:tc>
          <w:tcPr>
            <w:tcW w:w="3836" w:type="dxa"/>
            <w:tcBorders>
              <w:top w:val="single" w:sz="8" w:space="0" w:color="4F81BD"/>
              <w:left w:val="single" w:sz="8" w:space="0" w:color="4F81BD"/>
              <w:bottom w:val="single" w:sz="8" w:space="0" w:color="4F81BD"/>
              <w:right w:val="single" w:sz="8" w:space="0" w:color="4F81BD"/>
            </w:tcBorders>
            <w:shd w:val="clear" w:color="auto" w:fill="D3DFEE"/>
          </w:tcPr>
          <w:p w:rsidR="00796399" w:rsidRPr="00E312D0" w:rsidRDefault="00796399" w:rsidP="00B92942">
            <w:pPr>
              <w:pStyle w:val="BodyText"/>
              <w:spacing w:after="0"/>
              <w:rPr>
                <w:rFonts w:cs="Arial"/>
              </w:rPr>
            </w:pPr>
            <w:r w:rsidRPr="00E312D0">
              <w:rPr>
                <w:rFonts w:cs="Arial"/>
              </w:rPr>
              <w:t xml:space="preserve">Default value is the store country </w:t>
            </w:r>
          </w:p>
        </w:tc>
      </w:tr>
      <w:tr w:rsidR="00796399" w:rsidRPr="00E312D0" w:rsidTr="00506670">
        <w:trPr>
          <w:cantSplit/>
        </w:trPr>
        <w:tc>
          <w:tcPr>
            <w:tcW w:w="1187" w:type="dxa"/>
            <w:tcBorders>
              <w:top w:val="single" w:sz="8" w:space="0" w:color="4F81BD"/>
              <w:left w:val="single" w:sz="8" w:space="0" w:color="4F81BD"/>
              <w:bottom w:val="single" w:sz="8" w:space="0" w:color="4F81BD"/>
              <w:right w:val="single" w:sz="8" w:space="0" w:color="4F81BD"/>
            </w:tcBorders>
            <w:shd w:val="clear" w:color="auto" w:fill="D3DFEE"/>
          </w:tcPr>
          <w:p w:rsidR="00796399" w:rsidRPr="00E312D0" w:rsidRDefault="00796399" w:rsidP="009625E9">
            <w:pPr>
              <w:pStyle w:val="BodyText"/>
              <w:spacing w:after="0"/>
              <w:rPr>
                <w:rFonts w:cs="Arial"/>
                <w:bCs/>
              </w:rPr>
            </w:pPr>
            <w:r w:rsidRPr="00E312D0">
              <w:rPr>
                <w:rFonts w:cs="Arial"/>
                <w:bCs/>
              </w:rPr>
              <w:t>Select State/</w:t>
            </w:r>
          </w:p>
          <w:p w:rsidR="00796399" w:rsidRPr="00E312D0" w:rsidRDefault="00796399" w:rsidP="009625E9">
            <w:pPr>
              <w:pStyle w:val="BodyText"/>
              <w:spacing w:after="0"/>
              <w:rPr>
                <w:rFonts w:cs="Arial"/>
                <w:bCs/>
              </w:rPr>
            </w:pPr>
            <w:r w:rsidRPr="00E312D0">
              <w:rPr>
                <w:rFonts w:cs="Arial"/>
                <w:bCs/>
              </w:rPr>
              <w:t>Province</w:t>
            </w:r>
          </w:p>
        </w:tc>
        <w:tc>
          <w:tcPr>
            <w:tcW w:w="1041" w:type="dxa"/>
            <w:tcBorders>
              <w:top w:val="single" w:sz="8" w:space="0" w:color="4F81BD"/>
              <w:left w:val="single" w:sz="8" w:space="0" w:color="4F81BD"/>
              <w:bottom w:val="single" w:sz="8" w:space="0" w:color="4F81BD"/>
              <w:right w:val="single" w:sz="8" w:space="0" w:color="4F81BD"/>
            </w:tcBorders>
            <w:shd w:val="clear" w:color="auto" w:fill="D3DFEE"/>
          </w:tcPr>
          <w:p w:rsidR="00796399" w:rsidRPr="00E312D0" w:rsidRDefault="00796399" w:rsidP="009625E9">
            <w:pPr>
              <w:pStyle w:val="BodyText"/>
              <w:spacing w:after="0"/>
              <w:rPr>
                <w:rFonts w:cs="Arial"/>
              </w:rPr>
            </w:pPr>
            <w:r w:rsidRPr="00E312D0">
              <w:rPr>
                <w:rFonts w:cs="Arial"/>
              </w:rPr>
              <w:t>Yes</w:t>
            </w:r>
          </w:p>
        </w:tc>
        <w:tc>
          <w:tcPr>
            <w:tcW w:w="964" w:type="dxa"/>
            <w:tcBorders>
              <w:top w:val="single" w:sz="8" w:space="0" w:color="4F81BD"/>
              <w:left w:val="single" w:sz="8" w:space="0" w:color="4F81BD"/>
              <w:bottom w:val="single" w:sz="8" w:space="0" w:color="4F81BD"/>
              <w:right w:val="single" w:sz="8" w:space="0" w:color="4F81BD"/>
            </w:tcBorders>
            <w:shd w:val="clear" w:color="auto" w:fill="D3DFEE"/>
          </w:tcPr>
          <w:p w:rsidR="00796399" w:rsidRPr="00E312D0" w:rsidRDefault="00796399" w:rsidP="009625E9">
            <w:pPr>
              <w:pStyle w:val="BodyText"/>
              <w:spacing w:after="0"/>
              <w:rPr>
                <w:rFonts w:cs="Arial"/>
              </w:rPr>
            </w:pPr>
            <w:r w:rsidRPr="00E312D0">
              <w:rPr>
                <w:rFonts w:cs="Arial"/>
              </w:rPr>
              <w:t>Yes</w:t>
            </w:r>
          </w:p>
        </w:tc>
        <w:tc>
          <w:tcPr>
            <w:tcW w:w="1453" w:type="dxa"/>
            <w:tcBorders>
              <w:top w:val="single" w:sz="8" w:space="0" w:color="4F81BD"/>
              <w:left w:val="single" w:sz="8" w:space="0" w:color="4F81BD"/>
              <w:bottom w:val="single" w:sz="8" w:space="0" w:color="4F81BD"/>
              <w:right w:val="single" w:sz="8" w:space="0" w:color="4F81BD"/>
            </w:tcBorders>
            <w:shd w:val="clear" w:color="auto" w:fill="D3DFEE"/>
          </w:tcPr>
          <w:p w:rsidR="00796399" w:rsidRPr="00E312D0" w:rsidRDefault="00796399" w:rsidP="009625E9">
            <w:pPr>
              <w:pStyle w:val="BodyText"/>
              <w:spacing w:after="0"/>
              <w:rPr>
                <w:rFonts w:cs="Arial"/>
              </w:rPr>
            </w:pPr>
            <w:r w:rsidRPr="00E312D0">
              <w:rPr>
                <w:rFonts w:cs="Arial"/>
              </w:rPr>
              <w:t>List</w:t>
            </w:r>
            <w:r w:rsidR="00B92942" w:rsidRPr="00E312D0">
              <w:rPr>
                <w:rFonts w:cs="Arial"/>
              </w:rPr>
              <w:t xml:space="preserve"> Box</w:t>
            </w:r>
          </w:p>
        </w:tc>
        <w:tc>
          <w:tcPr>
            <w:tcW w:w="1164" w:type="dxa"/>
            <w:tcBorders>
              <w:top w:val="single" w:sz="8" w:space="0" w:color="4F81BD"/>
              <w:left w:val="single" w:sz="8" w:space="0" w:color="4F81BD"/>
              <w:bottom w:val="single" w:sz="8" w:space="0" w:color="4F81BD"/>
              <w:right w:val="single" w:sz="8" w:space="0" w:color="4F81BD"/>
            </w:tcBorders>
            <w:shd w:val="clear" w:color="auto" w:fill="D3DFEE"/>
          </w:tcPr>
          <w:p w:rsidR="00796399" w:rsidRPr="00E312D0" w:rsidRDefault="00796399" w:rsidP="009625E9">
            <w:pPr>
              <w:pStyle w:val="BodyText"/>
              <w:spacing w:after="0"/>
              <w:rPr>
                <w:rFonts w:cs="Arial"/>
              </w:rPr>
            </w:pPr>
            <w:r w:rsidRPr="00E312D0">
              <w:rPr>
                <w:rFonts w:cs="Arial"/>
              </w:rPr>
              <w:t>N/A</w:t>
            </w:r>
          </w:p>
        </w:tc>
        <w:tc>
          <w:tcPr>
            <w:tcW w:w="1164" w:type="dxa"/>
            <w:tcBorders>
              <w:top w:val="single" w:sz="8" w:space="0" w:color="4F81BD"/>
              <w:left w:val="single" w:sz="8" w:space="0" w:color="4F81BD"/>
              <w:bottom w:val="single" w:sz="8" w:space="0" w:color="4F81BD"/>
              <w:right w:val="single" w:sz="8" w:space="0" w:color="4F81BD"/>
            </w:tcBorders>
            <w:shd w:val="clear" w:color="auto" w:fill="D3DFEE"/>
          </w:tcPr>
          <w:p w:rsidR="00796399" w:rsidRPr="00E312D0" w:rsidRDefault="00796399" w:rsidP="009625E9">
            <w:pPr>
              <w:pStyle w:val="BodyText"/>
              <w:spacing w:after="0"/>
              <w:rPr>
                <w:rFonts w:cs="Arial"/>
              </w:rPr>
            </w:pPr>
            <w:r w:rsidRPr="00E312D0">
              <w:rPr>
                <w:rFonts w:cs="Arial"/>
              </w:rPr>
              <w:t>N/A</w:t>
            </w:r>
          </w:p>
        </w:tc>
        <w:tc>
          <w:tcPr>
            <w:tcW w:w="3836" w:type="dxa"/>
            <w:tcBorders>
              <w:top w:val="single" w:sz="8" w:space="0" w:color="4F81BD"/>
              <w:left w:val="single" w:sz="8" w:space="0" w:color="4F81BD"/>
              <w:bottom w:val="single" w:sz="8" w:space="0" w:color="4F81BD"/>
              <w:right w:val="single" w:sz="8" w:space="0" w:color="4F81BD"/>
            </w:tcBorders>
            <w:shd w:val="clear" w:color="auto" w:fill="D3DFEE"/>
          </w:tcPr>
          <w:p w:rsidR="00796399" w:rsidRPr="00E312D0" w:rsidRDefault="00B92942" w:rsidP="009625E9">
            <w:pPr>
              <w:pStyle w:val="BodyText"/>
              <w:spacing w:after="0"/>
              <w:rPr>
                <w:rFonts w:cs="Arial"/>
              </w:rPr>
            </w:pPr>
            <w:r w:rsidRPr="00E312D0">
              <w:rPr>
                <w:rFonts w:cs="Arial"/>
              </w:rPr>
              <w:t>None</w:t>
            </w:r>
          </w:p>
        </w:tc>
      </w:tr>
      <w:tr w:rsidR="00796399" w:rsidRPr="00E312D0" w:rsidTr="00506670">
        <w:trPr>
          <w:cantSplit/>
        </w:trPr>
        <w:tc>
          <w:tcPr>
            <w:tcW w:w="1187" w:type="dxa"/>
            <w:tcBorders>
              <w:top w:val="single" w:sz="8" w:space="0" w:color="4F81BD"/>
              <w:left w:val="single" w:sz="8" w:space="0" w:color="4F81BD"/>
              <w:bottom w:val="single" w:sz="8" w:space="0" w:color="4F81BD"/>
              <w:right w:val="single" w:sz="8" w:space="0" w:color="4F81BD"/>
            </w:tcBorders>
            <w:shd w:val="clear" w:color="auto" w:fill="D3DFEE"/>
          </w:tcPr>
          <w:p w:rsidR="00796399" w:rsidRPr="00E312D0" w:rsidRDefault="00796399" w:rsidP="00A51F11">
            <w:pPr>
              <w:pStyle w:val="BodyText"/>
              <w:spacing w:after="0"/>
              <w:rPr>
                <w:rFonts w:cs="Arial"/>
                <w:bCs/>
              </w:rPr>
            </w:pPr>
            <w:r w:rsidRPr="00E312D0">
              <w:rPr>
                <w:rFonts w:cs="Arial"/>
                <w:bCs/>
              </w:rPr>
              <w:t>Enter Postal Code</w:t>
            </w:r>
          </w:p>
        </w:tc>
        <w:tc>
          <w:tcPr>
            <w:tcW w:w="1041" w:type="dxa"/>
            <w:tcBorders>
              <w:top w:val="single" w:sz="8" w:space="0" w:color="4F81BD"/>
              <w:left w:val="single" w:sz="8" w:space="0" w:color="4F81BD"/>
              <w:bottom w:val="single" w:sz="8" w:space="0" w:color="4F81BD"/>
              <w:right w:val="single" w:sz="8" w:space="0" w:color="4F81BD"/>
            </w:tcBorders>
            <w:shd w:val="clear" w:color="auto" w:fill="D3DFEE"/>
          </w:tcPr>
          <w:p w:rsidR="00796399" w:rsidRPr="00E312D0" w:rsidRDefault="00796399" w:rsidP="009625E9">
            <w:pPr>
              <w:pStyle w:val="BodyText"/>
              <w:spacing w:after="0"/>
              <w:rPr>
                <w:rFonts w:cs="Arial"/>
              </w:rPr>
            </w:pPr>
            <w:r w:rsidRPr="00E312D0">
              <w:rPr>
                <w:rFonts w:cs="Arial"/>
              </w:rPr>
              <w:t>Yes</w:t>
            </w:r>
          </w:p>
        </w:tc>
        <w:tc>
          <w:tcPr>
            <w:tcW w:w="964" w:type="dxa"/>
            <w:tcBorders>
              <w:top w:val="single" w:sz="8" w:space="0" w:color="4F81BD"/>
              <w:left w:val="single" w:sz="8" w:space="0" w:color="4F81BD"/>
              <w:bottom w:val="single" w:sz="8" w:space="0" w:color="4F81BD"/>
              <w:right w:val="single" w:sz="8" w:space="0" w:color="4F81BD"/>
            </w:tcBorders>
            <w:shd w:val="clear" w:color="auto" w:fill="D3DFEE"/>
          </w:tcPr>
          <w:p w:rsidR="00796399" w:rsidRPr="00E312D0" w:rsidRDefault="00796399" w:rsidP="009625E9">
            <w:pPr>
              <w:pStyle w:val="BodyText"/>
              <w:spacing w:after="0"/>
              <w:rPr>
                <w:rFonts w:cs="Arial"/>
              </w:rPr>
            </w:pPr>
            <w:r w:rsidRPr="00E312D0">
              <w:rPr>
                <w:rFonts w:cs="Arial"/>
              </w:rPr>
              <w:t>Yes</w:t>
            </w:r>
          </w:p>
        </w:tc>
        <w:tc>
          <w:tcPr>
            <w:tcW w:w="1453" w:type="dxa"/>
            <w:tcBorders>
              <w:top w:val="single" w:sz="8" w:space="0" w:color="4F81BD"/>
              <w:left w:val="single" w:sz="8" w:space="0" w:color="4F81BD"/>
              <w:bottom w:val="single" w:sz="8" w:space="0" w:color="4F81BD"/>
              <w:right w:val="single" w:sz="8" w:space="0" w:color="4F81BD"/>
            </w:tcBorders>
            <w:shd w:val="clear" w:color="auto" w:fill="D3DFEE"/>
          </w:tcPr>
          <w:p w:rsidR="00796399" w:rsidRPr="00E312D0" w:rsidRDefault="00796399" w:rsidP="009625E9">
            <w:pPr>
              <w:pStyle w:val="BodyText"/>
              <w:spacing w:after="0"/>
              <w:rPr>
                <w:rFonts w:cs="Arial"/>
              </w:rPr>
            </w:pPr>
            <w:r w:rsidRPr="00E312D0">
              <w:rPr>
                <w:rFonts w:cs="Arial"/>
              </w:rPr>
              <w:t>Alphanumeric</w:t>
            </w:r>
          </w:p>
        </w:tc>
        <w:tc>
          <w:tcPr>
            <w:tcW w:w="1164" w:type="dxa"/>
            <w:tcBorders>
              <w:top w:val="single" w:sz="8" w:space="0" w:color="4F81BD"/>
              <w:left w:val="single" w:sz="8" w:space="0" w:color="4F81BD"/>
              <w:bottom w:val="single" w:sz="8" w:space="0" w:color="4F81BD"/>
              <w:right w:val="single" w:sz="8" w:space="0" w:color="4F81BD"/>
            </w:tcBorders>
            <w:shd w:val="clear" w:color="auto" w:fill="D3DFEE"/>
          </w:tcPr>
          <w:p w:rsidR="00796399" w:rsidRPr="00E312D0" w:rsidRDefault="00B92942" w:rsidP="009625E9">
            <w:pPr>
              <w:pStyle w:val="BodyText"/>
              <w:spacing w:after="0"/>
              <w:rPr>
                <w:rFonts w:cs="Arial"/>
              </w:rPr>
            </w:pPr>
            <w:r w:rsidRPr="00E312D0">
              <w:rPr>
                <w:rFonts w:cs="Arial"/>
              </w:rPr>
              <w:t>5</w:t>
            </w:r>
          </w:p>
        </w:tc>
        <w:tc>
          <w:tcPr>
            <w:tcW w:w="1164" w:type="dxa"/>
            <w:tcBorders>
              <w:top w:val="single" w:sz="8" w:space="0" w:color="4F81BD"/>
              <w:left w:val="single" w:sz="8" w:space="0" w:color="4F81BD"/>
              <w:bottom w:val="single" w:sz="8" w:space="0" w:color="4F81BD"/>
              <w:right w:val="single" w:sz="8" w:space="0" w:color="4F81BD"/>
            </w:tcBorders>
            <w:shd w:val="clear" w:color="auto" w:fill="D3DFEE"/>
          </w:tcPr>
          <w:p w:rsidR="00796399" w:rsidRPr="00E312D0" w:rsidRDefault="00B92942" w:rsidP="009625E9">
            <w:pPr>
              <w:pStyle w:val="BodyText"/>
              <w:spacing w:after="0"/>
              <w:rPr>
                <w:rFonts w:cs="Arial"/>
              </w:rPr>
            </w:pPr>
            <w:r w:rsidRPr="00E312D0">
              <w:rPr>
                <w:rFonts w:cs="Arial"/>
              </w:rPr>
              <w:t>6</w:t>
            </w:r>
          </w:p>
        </w:tc>
        <w:tc>
          <w:tcPr>
            <w:tcW w:w="3836" w:type="dxa"/>
            <w:tcBorders>
              <w:top w:val="single" w:sz="8" w:space="0" w:color="4F81BD"/>
              <w:left w:val="single" w:sz="8" w:space="0" w:color="4F81BD"/>
              <w:bottom w:val="single" w:sz="8" w:space="0" w:color="4F81BD"/>
              <w:right w:val="single" w:sz="8" w:space="0" w:color="4F81BD"/>
            </w:tcBorders>
            <w:shd w:val="clear" w:color="auto" w:fill="D3DFEE"/>
          </w:tcPr>
          <w:p w:rsidR="00796399" w:rsidRPr="00E312D0" w:rsidRDefault="00796399" w:rsidP="00B92942">
            <w:pPr>
              <w:pStyle w:val="BodyText"/>
              <w:spacing w:after="0"/>
              <w:rPr>
                <w:rFonts w:cs="Arial"/>
              </w:rPr>
            </w:pPr>
            <w:r w:rsidRPr="00E312D0">
              <w:rPr>
                <w:rFonts w:cs="Arial"/>
              </w:rPr>
              <w:t>Validation is done against postal code and Province.</w:t>
            </w:r>
          </w:p>
        </w:tc>
      </w:tr>
      <w:tr w:rsidR="00796399" w:rsidRPr="00E312D0" w:rsidTr="00506670">
        <w:trPr>
          <w:cantSplit/>
        </w:trPr>
        <w:tc>
          <w:tcPr>
            <w:tcW w:w="1187" w:type="dxa"/>
            <w:tcBorders>
              <w:top w:val="single" w:sz="8" w:space="0" w:color="4F81BD"/>
              <w:left w:val="single" w:sz="8" w:space="0" w:color="4F81BD"/>
              <w:bottom w:val="single" w:sz="8" w:space="0" w:color="4F81BD"/>
              <w:right w:val="single" w:sz="8" w:space="0" w:color="4F81BD"/>
            </w:tcBorders>
            <w:shd w:val="clear" w:color="auto" w:fill="D3DFEE"/>
          </w:tcPr>
          <w:p w:rsidR="00796399" w:rsidRPr="00E312D0" w:rsidRDefault="00796399" w:rsidP="009625E9">
            <w:pPr>
              <w:pStyle w:val="BodyText"/>
              <w:spacing w:after="0"/>
              <w:rPr>
                <w:rFonts w:cs="Arial"/>
                <w:bCs/>
              </w:rPr>
            </w:pPr>
            <w:r w:rsidRPr="00E312D0">
              <w:rPr>
                <w:rFonts w:cs="Arial"/>
                <w:bCs/>
              </w:rPr>
              <w:t>Enter Email Address</w:t>
            </w:r>
          </w:p>
        </w:tc>
        <w:tc>
          <w:tcPr>
            <w:tcW w:w="1041" w:type="dxa"/>
            <w:tcBorders>
              <w:top w:val="single" w:sz="8" w:space="0" w:color="4F81BD"/>
              <w:left w:val="single" w:sz="8" w:space="0" w:color="4F81BD"/>
              <w:bottom w:val="single" w:sz="8" w:space="0" w:color="4F81BD"/>
              <w:right w:val="single" w:sz="8" w:space="0" w:color="4F81BD"/>
            </w:tcBorders>
            <w:shd w:val="clear" w:color="auto" w:fill="D3DFEE"/>
          </w:tcPr>
          <w:p w:rsidR="00796399" w:rsidRPr="00E312D0" w:rsidRDefault="00796399" w:rsidP="009625E9">
            <w:pPr>
              <w:pStyle w:val="BodyText"/>
              <w:spacing w:after="0"/>
              <w:rPr>
                <w:rFonts w:cs="Arial"/>
              </w:rPr>
            </w:pPr>
            <w:r w:rsidRPr="00E312D0">
              <w:rPr>
                <w:rFonts w:cs="Arial"/>
              </w:rPr>
              <w:t>Yes</w:t>
            </w:r>
          </w:p>
        </w:tc>
        <w:tc>
          <w:tcPr>
            <w:tcW w:w="964" w:type="dxa"/>
            <w:tcBorders>
              <w:top w:val="single" w:sz="8" w:space="0" w:color="4F81BD"/>
              <w:left w:val="single" w:sz="8" w:space="0" w:color="4F81BD"/>
              <w:bottom w:val="single" w:sz="8" w:space="0" w:color="4F81BD"/>
              <w:right w:val="single" w:sz="8" w:space="0" w:color="4F81BD"/>
            </w:tcBorders>
            <w:shd w:val="clear" w:color="auto" w:fill="D3DFEE"/>
          </w:tcPr>
          <w:p w:rsidR="00796399" w:rsidRPr="00E312D0" w:rsidRDefault="00796399" w:rsidP="009625E9">
            <w:pPr>
              <w:pStyle w:val="BodyText"/>
              <w:spacing w:after="0"/>
              <w:rPr>
                <w:rFonts w:cs="Arial"/>
              </w:rPr>
            </w:pPr>
            <w:r w:rsidRPr="00E312D0">
              <w:rPr>
                <w:rFonts w:cs="Arial"/>
              </w:rPr>
              <w:t>See Note</w:t>
            </w:r>
          </w:p>
        </w:tc>
        <w:tc>
          <w:tcPr>
            <w:tcW w:w="1453" w:type="dxa"/>
            <w:tcBorders>
              <w:top w:val="single" w:sz="8" w:space="0" w:color="4F81BD"/>
              <w:left w:val="single" w:sz="8" w:space="0" w:color="4F81BD"/>
              <w:bottom w:val="single" w:sz="8" w:space="0" w:color="4F81BD"/>
              <w:right w:val="single" w:sz="8" w:space="0" w:color="4F81BD"/>
            </w:tcBorders>
            <w:shd w:val="clear" w:color="auto" w:fill="D3DFEE"/>
          </w:tcPr>
          <w:p w:rsidR="00796399" w:rsidRPr="00E312D0" w:rsidRDefault="00796399" w:rsidP="009625E9">
            <w:pPr>
              <w:pStyle w:val="BodyText"/>
              <w:spacing w:after="0"/>
              <w:rPr>
                <w:rFonts w:cs="Arial"/>
              </w:rPr>
            </w:pPr>
            <w:r w:rsidRPr="00E312D0">
              <w:rPr>
                <w:rFonts w:cs="Arial"/>
              </w:rPr>
              <w:t>Alphanumeric</w:t>
            </w:r>
          </w:p>
        </w:tc>
        <w:tc>
          <w:tcPr>
            <w:tcW w:w="1164" w:type="dxa"/>
            <w:tcBorders>
              <w:top w:val="single" w:sz="8" w:space="0" w:color="4F81BD"/>
              <w:left w:val="single" w:sz="8" w:space="0" w:color="4F81BD"/>
              <w:bottom w:val="single" w:sz="8" w:space="0" w:color="4F81BD"/>
              <w:right w:val="single" w:sz="8" w:space="0" w:color="4F81BD"/>
            </w:tcBorders>
            <w:shd w:val="clear" w:color="auto" w:fill="D3DFEE"/>
          </w:tcPr>
          <w:p w:rsidR="00796399" w:rsidRPr="00E312D0" w:rsidRDefault="00796399" w:rsidP="009625E9">
            <w:pPr>
              <w:pStyle w:val="BodyText"/>
              <w:spacing w:after="0"/>
              <w:rPr>
                <w:rFonts w:cs="Arial"/>
              </w:rPr>
            </w:pPr>
            <w:r w:rsidRPr="00E312D0">
              <w:rPr>
                <w:rFonts w:cs="Arial"/>
              </w:rPr>
              <w:t>1</w:t>
            </w:r>
          </w:p>
        </w:tc>
        <w:tc>
          <w:tcPr>
            <w:tcW w:w="1164" w:type="dxa"/>
            <w:tcBorders>
              <w:top w:val="single" w:sz="8" w:space="0" w:color="4F81BD"/>
              <w:left w:val="single" w:sz="8" w:space="0" w:color="4F81BD"/>
              <w:bottom w:val="single" w:sz="8" w:space="0" w:color="4F81BD"/>
              <w:right w:val="single" w:sz="8" w:space="0" w:color="4F81BD"/>
            </w:tcBorders>
            <w:shd w:val="clear" w:color="auto" w:fill="D3DFEE"/>
          </w:tcPr>
          <w:p w:rsidR="00796399" w:rsidRPr="00E312D0" w:rsidRDefault="00796399" w:rsidP="009625E9">
            <w:pPr>
              <w:pStyle w:val="BodyText"/>
              <w:spacing w:after="0"/>
              <w:rPr>
                <w:rFonts w:cs="Arial"/>
              </w:rPr>
            </w:pPr>
            <w:r w:rsidRPr="00E312D0">
              <w:rPr>
                <w:rFonts w:cs="Arial"/>
              </w:rPr>
              <w:t>256</w:t>
            </w:r>
          </w:p>
        </w:tc>
        <w:tc>
          <w:tcPr>
            <w:tcW w:w="3836" w:type="dxa"/>
            <w:tcBorders>
              <w:top w:val="single" w:sz="8" w:space="0" w:color="4F81BD"/>
              <w:left w:val="single" w:sz="8" w:space="0" w:color="4F81BD"/>
              <w:bottom w:val="single" w:sz="8" w:space="0" w:color="4F81BD"/>
              <w:right w:val="single" w:sz="8" w:space="0" w:color="4F81BD"/>
            </w:tcBorders>
            <w:shd w:val="clear" w:color="auto" w:fill="D3DFEE"/>
          </w:tcPr>
          <w:p w:rsidR="00796399" w:rsidRPr="00E312D0" w:rsidRDefault="00796399" w:rsidP="00C652D5">
            <w:pPr>
              <w:pStyle w:val="BodyText"/>
              <w:spacing w:after="0"/>
              <w:rPr>
                <w:rFonts w:cs="Arial"/>
              </w:rPr>
            </w:pPr>
            <w:r w:rsidRPr="00E312D0">
              <w:rPr>
                <w:rFonts w:cs="Arial"/>
              </w:rPr>
              <w:t>At least one search criteria must be entered Data type is Alphanumeric, with additional validation that it includes at least a @ and ‘.’</w:t>
            </w:r>
          </w:p>
        </w:tc>
      </w:tr>
    </w:tbl>
    <w:p w:rsidR="00875E61" w:rsidRPr="00E312D0" w:rsidRDefault="00875E61">
      <w:pPr>
        <w:rPr>
          <w:rStyle w:val="StyleArial"/>
        </w:rPr>
      </w:pPr>
      <w:r w:rsidRPr="00E312D0">
        <w:rPr>
          <w:rStyle w:val="StyleArial"/>
        </w:rPr>
        <w:br w:type="page"/>
      </w:r>
    </w:p>
    <w:p w:rsidR="00375ACD" w:rsidRPr="00B50B16" w:rsidRDefault="00375ACD" w:rsidP="00E312D0">
      <w:pPr>
        <w:pStyle w:val="Heading3"/>
      </w:pPr>
      <w:bookmarkStart w:id="67" w:name="_Ref323134659"/>
      <w:r w:rsidRPr="00B50B16">
        <w:lastRenderedPageBreak/>
        <w:t>Reason Codes</w:t>
      </w:r>
      <w:bookmarkEnd w:id="67"/>
    </w:p>
    <w:tbl>
      <w:tblPr>
        <w:tblW w:w="4900" w:type="pct"/>
        <w:tblInd w:w="144"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left w:w="115" w:type="dxa"/>
          <w:right w:w="115" w:type="dxa"/>
        </w:tblCellMar>
        <w:tblLook w:val="04A0" w:firstRow="1" w:lastRow="0" w:firstColumn="1" w:lastColumn="0" w:noHBand="0" w:noVBand="1"/>
      </w:tblPr>
      <w:tblGrid>
        <w:gridCol w:w="2712"/>
        <w:gridCol w:w="4881"/>
        <w:gridCol w:w="2971"/>
      </w:tblGrid>
      <w:tr w:rsidR="00375ACD" w:rsidRPr="00B50B16" w:rsidTr="009625E9">
        <w:trPr>
          <w:cantSplit/>
          <w:tblHeader/>
        </w:trPr>
        <w:tc>
          <w:tcPr>
            <w:tcW w:w="1284" w:type="pct"/>
            <w:tcBorders>
              <w:top w:val="single" w:sz="8" w:space="0" w:color="4F81BD"/>
              <w:left w:val="single" w:sz="8" w:space="0" w:color="4F81BD"/>
              <w:bottom w:val="single" w:sz="18" w:space="0" w:color="4F81BD"/>
              <w:right w:val="single" w:sz="8" w:space="0" w:color="4F81BD"/>
            </w:tcBorders>
          </w:tcPr>
          <w:p w:rsidR="00375ACD" w:rsidRPr="00E312D0" w:rsidRDefault="00375ACD" w:rsidP="009625E9">
            <w:pPr>
              <w:rPr>
                <w:rStyle w:val="StyleArialBold"/>
              </w:rPr>
            </w:pPr>
            <w:r w:rsidRPr="00E312D0">
              <w:rPr>
                <w:rStyle w:val="StyleArialBold"/>
              </w:rPr>
              <w:t>Reason Code</w:t>
            </w:r>
          </w:p>
        </w:tc>
        <w:tc>
          <w:tcPr>
            <w:tcW w:w="2310" w:type="pct"/>
            <w:tcBorders>
              <w:top w:val="single" w:sz="8" w:space="0" w:color="4F81BD"/>
              <w:left w:val="single" w:sz="8" w:space="0" w:color="4F81BD"/>
              <w:bottom w:val="single" w:sz="18" w:space="0" w:color="4F81BD"/>
              <w:right w:val="single" w:sz="8" w:space="0" w:color="4F81BD"/>
            </w:tcBorders>
          </w:tcPr>
          <w:p w:rsidR="00375ACD" w:rsidRPr="00E312D0" w:rsidRDefault="00375ACD" w:rsidP="009625E9">
            <w:pPr>
              <w:rPr>
                <w:rStyle w:val="StyleArialBold"/>
              </w:rPr>
            </w:pPr>
            <w:r w:rsidRPr="00E312D0">
              <w:rPr>
                <w:rStyle w:val="StyleArialBold"/>
              </w:rPr>
              <w:t>Valid Values</w:t>
            </w:r>
          </w:p>
        </w:tc>
        <w:tc>
          <w:tcPr>
            <w:tcW w:w="1406" w:type="pct"/>
            <w:tcBorders>
              <w:top w:val="single" w:sz="8" w:space="0" w:color="4F81BD"/>
              <w:left w:val="single" w:sz="8" w:space="0" w:color="4F81BD"/>
              <w:bottom w:val="single" w:sz="18" w:space="0" w:color="4F81BD"/>
              <w:right w:val="single" w:sz="8" w:space="0" w:color="4F81BD"/>
            </w:tcBorders>
          </w:tcPr>
          <w:p w:rsidR="00375ACD" w:rsidRPr="00E312D0" w:rsidRDefault="00375ACD" w:rsidP="009625E9">
            <w:pPr>
              <w:rPr>
                <w:rStyle w:val="StyleArialBold"/>
              </w:rPr>
            </w:pPr>
            <w:r w:rsidRPr="00E312D0">
              <w:rPr>
                <w:rStyle w:val="StyleArialBold"/>
              </w:rPr>
              <w:t>Default Value</w:t>
            </w:r>
          </w:p>
        </w:tc>
      </w:tr>
      <w:tr w:rsidR="00B92942" w:rsidRPr="00B50B16" w:rsidTr="009625E9">
        <w:trPr>
          <w:cantSplit/>
        </w:trPr>
        <w:tc>
          <w:tcPr>
            <w:tcW w:w="1284" w:type="pct"/>
            <w:tcBorders>
              <w:top w:val="single" w:sz="8" w:space="0" w:color="4F81BD"/>
              <w:left w:val="single" w:sz="8" w:space="0" w:color="4F81BD"/>
              <w:bottom w:val="single" w:sz="8" w:space="0" w:color="4F81BD"/>
              <w:right w:val="single" w:sz="8" w:space="0" w:color="4F81BD"/>
            </w:tcBorders>
            <w:shd w:val="clear" w:color="auto" w:fill="D3DFEE"/>
          </w:tcPr>
          <w:p w:rsidR="00B92942" w:rsidRPr="00E312D0" w:rsidRDefault="00B92942" w:rsidP="009625E9">
            <w:pPr>
              <w:rPr>
                <w:rStyle w:val="StyleArial"/>
              </w:rPr>
            </w:pPr>
            <w:r w:rsidRPr="00E312D0">
              <w:rPr>
                <w:rStyle w:val="StyleArial"/>
              </w:rPr>
              <w:t>Prefix</w:t>
            </w:r>
          </w:p>
        </w:tc>
        <w:tc>
          <w:tcPr>
            <w:tcW w:w="2310" w:type="pct"/>
            <w:tcBorders>
              <w:top w:val="single" w:sz="8" w:space="0" w:color="4F81BD"/>
              <w:left w:val="single" w:sz="8" w:space="0" w:color="4F81BD"/>
              <w:bottom w:val="single" w:sz="8" w:space="0" w:color="4F81BD"/>
              <w:right w:val="single" w:sz="8" w:space="0" w:color="4F81BD"/>
            </w:tcBorders>
            <w:shd w:val="clear" w:color="auto" w:fill="D3DFEE"/>
          </w:tcPr>
          <w:p w:rsidR="0026453B" w:rsidRPr="00B50B16" w:rsidRDefault="0026453B" w:rsidP="00375ACD">
            <w:pPr>
              <w:pStyle w:val="ListParagraph"/>
              <w:numPr>
                <w:ilvl w:val="0"/>
                <w:numId w:val="29"/>
              </w:numPr>
              <w:rPr>
                <w:rFonts w:cs="Arial"/>
                <w:szCs w:val="20"/>
              </w:rPr>
            </w:pPr>
            <w:r w:rsidRPr="00B50B16">
              <w:rPr>
                <w:rFonts w:cs="Arial"/>
                <w:szCs w:val="20"/>
              </w:rPr>
              <w:t>Blank</w:t>
            </w:r>
          </w:p>
          <w:p w:rsidR="00B92942" w:rsidRPr="00B50B16" w:rsidRDefault="00B92942" w:rsidP="00375ACD">
            <w:pPr>
              <w:pStyle w:val="ListParagraph"/>
              <w:numPr>
                <w:ilvl w:val="0"/>
                <w:numId w:val="29"/>
              </w:numPr>
              <w:rPr>
                <w:rFonts w:cs="Arial"/>
                <w:szCs w:val="20"/>
              </w:rPr>
            </w:pPr>
            <w:r w:rsidRPr="00B50B16">
              <w:rPr>
                <w:rFonts w:cs="Arial"/>
                <w:szCs w:val="20"/>
              </w:rPr>
              <w:t>Mr.</w:t>
            </w:r>
          </w:p>
          <w:p w:rsidR="00B92942" w:rsidRPr="00B50B16" w:rsidRDefault="00B92942" w:rsidP="00B92942">
            <w:pPr>
              <w:pStyle w:val="ListParagraph"/>
              <w:numPr>
                <w:ilvl w:val="0"/>
                <w:numId w:val="29"/>
              </w:numPr>
              <w:rPr>
                <w:rFonts w:cs="Arial"/>
                <w:szCs w:val="20"/>
              </w:rPr>
            </w:pPr>
            <w:r w:rsidRPr="00B50B16">
              <w:rPr>
                <w:rFonts w:cs="Arial"/>
                <w:szCs w:val="20"/>
              </w:rPr>
              <w:t>Ms.</w:t>
            </w:r>
          </w:p>
          <w:p w:rsidR="00B92942" w:rsidRPr="00B50B16" w:rsidRDefault="00B92942" w:rsidP="00B92942">
            <w:pPr>
              <w:pStyle w:val="ListParagraph"/>
              <w:numPr>
                <w:ilvl w:val="0"/>
                <w:numId w:val="29"/>
              </w:numPr>
              <w:rPr>
                <w:rFonts w:cs="Arial"/>
                <w:szCs w:val="20"/>
              </w:rPr>
            </w:pPr>
            <w:r w:rsidRPr="00B50B16">
              <w:rPr>
                <w:rFonts w:cs="Arial"/>
                <w:szCs w:val="20"/>
              </w:rPr>
              <w:t>Mrs.</w:t>
            </w:r>
          </w:p>
        </w:tc>
        <w:tc>
          <w:tcPr>
            <w:tcW w:w="1406" w:type="pct"/>
            <w:tcBorders>
              <w:top w:val="single" w:sz="8" w:space="0" w:color="4F81BD"/>
              <w:left w:val="single" w:sz="8" w:space="0" w:color="4F81BD"/>
              <w:bottom w:val="single" w:sz="8" w:space="0" w:color="4F81BD"/>
              <w:right w:val="single" w:sz="8" w:space="0" w:color="4F81BD"/>
            </w:tcBorders>
            <w:shd w:val="clear" w:color="auto" w:fill="D3DFEE"/>
          </w:tcPr>
          <w:p w:rsidR="00B92942" w:rsidRPr="00E312D0" w:rsidRDefault="00B92942" w:rsidP="0026453B">
            <w:pPr>
              <w:rPr>
                <w:rStyle w:val="StyleArial"/>
              </w:rPr>
            </w:pPr>
            <w:r w:rsidRPr="00E312D0">
              <w:rPr>
                <w:rStyle w:val="StyleArial"/>
              </w:rPr>
              <w:t xml:space="preserve">Defaults to </w:t>
            </w:r>
            <w:r w:rsidR="0026453B" w:rsidRPr="00E312D0">
              <w:rPr>
                <w:rStyle w:val="StyleArial"/>
              </w:rPr>
              <w:t>blank value</w:t>
            </w:r>
          </w:p>
        </w:tc>
      </w:tr>
      <w:tr w:rsidR="002204B9" w:rsidRPr="00B50B16" w:rsidTr="009625E9">
        <w:trPr>
          <w:cantSplit/>
        </w:trPr>
        <w:tc>
          <w:tcPr>
            <w:tcW w:w="1284" w:type="pct"/>
            <w:tcBorders>
              <w:top w:val="single" w:sz="8" w:space="0" w:color="4F81BD"/>
              <w:left w:val="single" w:sz="8" w:space="0" w:color="4F81BD"/>
              <w:bottom w:val="single" w:sz="8" w:space="0" w:color="4F81BD"/>
              <w:right w:val="single" w:sz="8" w:space="0" w:color="4F81BD"/>
            </w:tcBorders>
            <w:shd w:val="clear" w:color="auto" w:fill="D3DFEE"/>
          </w:tcPr>
          <w:p w:rsidR="002204B9" w:rsidRPr="00E312D0" w:rsidRDefault="002204B9" w:rsidP="009625E9">
            <w:pPr>
              <w:rPr>
                <w:rStyle w:val="StyleArial"/>
              </w:rPr>
            </w:pPr>
            <w:r w:rsidRPr="00E312D0">
              <w:rPr>
                <w:rStyle w:val="StyleArial"/>
              </w:rPr>
              <w:t>Province</w:t>
            </w:r>
          </w:p>
        </w:tc>
        <w:tc>
          <w:tcPr>
            <w:tcW w:w="2310" w:type="pct"/>
            <w:tcBorders>
              <w:top w:val="single" w:sz="8" w:space="0" w:color="4F81BD"/>
              <w:left w:val="single" w:sz="8" w:space="0" w:color="4F81BD"/>
              <w:bottom w:val="single" w:sz="8" w:space="0" w:color="4F81BD"/>
              <w:right w:val="single" w:sz="8" w:space="0" w:color="4F81BD"/>
            </w:tcBorders>
            <w:shd w:val="clear" w:color="auto" w:fill="D3DFEE"/>
          </w:tcPr>
          <w:p w:rsidR="0026453B" w:rsidRPr="00E312D0" w:rsidRDefault="0026453B" w:rsidP="00375ACD">
            <w:pPr>
              <w:numPr>
                <w:ilvl w:val="0"/>
                <w:numId w:val="36"/>
              </w:numPr>
              <w:rPr>
                <w:rStyle w:val="StyleArial"/>
              </w:rPr>
            </w:pPr>
            <w:r w:rsidRPr="00E312D0">
              <w:rPr>
                <w:rStyle w:val="StyleArial"/>
              </w:rPr>
              <w:t>Alberta</w:t>
            </w:r>
          </w:p>
          <w:p w:rsidR="002204B9" w:rsidRPr="00E312D0" w:rsidRDefault="002204B9" w:rsidP="00375ACD">
            <w:pPr>
              <w:numPr>
                <w:ilvl w:val="0"/>
                <w:numId w:val="36"/>
              </w:numPr>
              <w:rPr>
                <w:rStyle w:val="StyleArial"/>
              </w:rPr>
            </w:pPr>
            <w:r w:rsidRPr="00E312D0">
              <w:rPr>
                <w:rStyle w:val="StyleArial"/>
              </w:rPr>
              <w:t>B</w:t>
            </w:r>
            <w:r w:rsidR="0026453B" w:rsidRPr="00E312D0">
              <w:rPr>
                <w:rStyle w:val="StyleArial"/>
              </w:rPr>
              <w:t xml:space="preserve">ritish </w:t>
            </w:r>
            <w:r w:rsidRPr="00E312D0">
              <w:rPr>
                <w:rStyle w:val="StyleArial"/>
              </w:rPr>
              <w:t>C</w:t>
            </w:r>
            <w:r w:rsidR="0026453B" w:rsidRPr="00E312D0">
              <w:rPr>
                <w:rStyle w:val="StyleArial"/>
              </w:rPr>
              <w:t>olumbia</w:t>
            </w:r>
          </w:p>
          <w:p w:rsidR="002204B9" w:rsidRPr="00E312D0" w:rsidRDefault="002204B9" w:rsidP="00375ACD">
            <w:pPr>
              <w:numPr>
                <w:ilvl w:val="0"/>
                <w:numId w:val="36"/>
              </w:numPr>
              <w:rPr>
                <w:rStyle w:val="StyleArial"/>
              </w:rPr>
            </w:pPr>
            <w:r w:rsidRPr="00E312D0">
              <w:rPr>
                <w:rStyle w:val="StyleArial"/>
              </w:rPr>
              <w:t>M</w:t>
            </w:r>
            <w:r w:rsidR="0026453B" w:rsidRPr="00E312D0">
              <w:rPr>
                <w:rStyle w:val="StyleArial"/>
              </w:rPr>
              <w:t>anitoba</w:t>
            </w:r>
          </w:p>
          <w:p w:rsidR="002204B9" w:rsidRPr="00E312D0" w:rsidRDefault="002204B9" w:rsidP="00375ACD">
            <w:pPr>
              <w:numPr>
                <w:ilvl w:val="0"/>
                <w:numId w:val="36"/>
              </w:numPr>
              <w:rPr>
                <w:rStyle w:val="StyleArial"/>
              </w:rPr>
            </w:pPr>
            <w:r w:rsidRPr="00E312D0">
              <w:rPr>
                <w:rStyle w:val="StyleArial"/>
              </w:rPr>
              <w:t>N</w:t>
            </w:r>
            <w:r w:rsidR="0026453B" w:rsidRPr="00E312D0">
              <w:rPr>
                <w:rStyle w:val="StyleArial"/>
              </w:rPr>
              <w:t xml:space="preserve">ew </w:t>
            </w:r>
            <w:r w:rsidRPr="00E312D0">
              <w:rPr>
                <w:rStyle w:val="StyleArial"/>
              </w:rPr>
              <w:t>B</w:t>
            </w:r>
            <w:r w:rsidR="0026453B" w:rsidRPr="00E312D0">
              <w:rPr>
                <w:rStyle w:val="StyleArial"/>
              </w:rPr>
              <w:t>runswick</w:t>
            </w:r>
          </w:p>
          <w:p w:rsidR="002204B9" w:rsidRPr="00E312D0" w:rsidRDefault="002204B9" w:rsidP="00375ACD">
            <w:pPr>
              <w:numPr>
                <w:ilvl w:val="0"/>
                <w:numId w:val="36"/>
              </w:numPr>
              <w:rPr>
                <w:rStyle w:val="StyleArial"/>
              </w:rPr>
            </w:pPr>
            <w:r w:rsidRPr="00E312D0">
              <w:rPr>
                <w:rStyle w:val="StyleArial"/>
              </w:rPr>
              <w:t>N</w:t>
            </w:r>
            <w:r w:rsidR="0026453B" w:rsidRPr="00E312D0">
              <w:rPr>
                <w:rStyle w:val="StyleArial"/>
              </w:rPr>
              <w:t>ewfoundland and Labrador</w:t>
            </w:r>
          </w:p>
          <w:p w:rsidR="002204B9" w:rsidRPr="00E312D0" w:rsidRDefault="002204B9" w:rsidP="00375ACD">
            <w:pPr>
              <w:numPr>
                <w:ilvl w:val="0"/>
                <w:numId w:val="36"/>
              </w:numPr>
              <w:rPr>
                <w:rStyle w:val="StyleArial"/>
              </w:rPr>
            </w:pPr>
            <w:r w:rsidRPr="00E312D0">
              <w:rPr>
                <w:rStyle w:val="StyleArial"/>
              </w:rPr>
              <w:t>N</w:t>
            </w:r>
            <w:r w:rsidR="0026453B" w:rsidRPr="00E312D0">
              <w:rPr>
                <w:rStyle w:val="StyleArial"/>
              </w:rPr>
              <w:t xml:space="preserve">orthwest </w:t>
            </w:r>
            <w:r w:rsidRPr="00E312D0">
              <w:rPr>
                <w:rStyle w:val="StyleArial"/>
              </w:rPr>
              <w:t>T</w:t>
            </w:r>
            <w:r w:rsidR="0026453B" w:rsidRPr="00E312D0">
              <w:rPr>
                <w:rStyle w:val="StyleArial"/>
              </w:rPr>
              <w:t>erritories</w:t>
            </w:r>
          </w:p>
          <w:p w:rsidR="002204B9" w:rsidRPr="00E312D0" w:rsidRDefault="002204B9" w:rsidP="00375ACD">
            <w:pPr>
              <w:numPr>
                <w:ilvl w:val="0"/>
                <w:numId w:val="36"/>
              </w:numPr>
              <w:rPr>
                <w:rStyle w:val="StyleArial"/>
              </w:rPr>
            </w:pPr>
            <w:r w:rsidRPr="00E312D0">
              <w:rPr>
                <w:rStyle w:val="StyleArial"/>
              </w:rPr>
              <w:t>N</w:t>
            </w:r>
            <w:r w:rsidR="0026453B" w:rsidRPr="00E312D0">
              <w:rPr>
                <w:rStyle w:val="StyleArial"/>
              </w:rPr>
              <w:t xml:space="preserve">ova </w:t>
            </w:r>
            <w:r w:rsidRPr="00E312D0">
              <w:rPr>
                <w:rStyle w:val="StyleArial"/>
              </w:rPr>
              <w:t>S</w:t>
            </w:r>
            <w:r w:rsidR="0026453B" w:rsidRPr="00E312D0">
              <w:rPr>
                <w:rStyle w:val="StyleArial"/>
              </w:rPr>
              <w:t>cotia</w:t>
            </w:r>
          </w:p>
          <w:p w:rsidR="002204B9" w:rsidRPr="00E312D0" w:rsidRDefault="002204B9" w:rsidP="00375ACD">
            <w:pPr>
              <w:numPr>
                <w:ilvl w:val="0"/>
                <w:numId w:val="36"/>
              </w:numPr>
              <w:rPr>
                <w:rStyle w:val="StyleArial"/>
              </w:rPr>
            </w:pPr>
            <w:r w:rsidRPr="00E312D0">
              <w:rPr>
                <w:rStyle w:val="StyleArial"/>
              </w:rPr>
              <w:t>O</w:t>
            </w:r>
            <w:r w:rsidR="0026453B" w:rsidRPr="00E312D0">
              <w:rPr>
                <w:rStyle w:val="StyleArial"/>
              </w:rPr>
              <w:t>ntario</w:t>
            </w:r>
          </w:p>
          <w:p w:rsidR="002204B9" w:rsidRPr="00E312D0" w:rsidRDefault="002204B9" w:rsidP="00375ACD">
            <w:pPr>
              <w:numPr>
                <w:ilvl w:val="0"/>
                <w:numId w:val="36"/>
              </w:numPr>
              <w:rPr>
                <w:rStyle w:val="StyleArial"/>
              </w:rPr>
            </w:pPr>
            <w:r w:rsidRPr="00E312D0">
              <w:rPr>
                <w:rStyle w:val="StyleArial"/>
              </w:rPr>
              <w:t>P</w:t>
            </w:r>
            <w:r w:rsidR="0026453B" w:rsidRPr="00E312D0">
              <w:rPr>
                <w:rStyle w:val="StyleArial"/>
              </w:rPr>
              <w:t>rince Edward Island</w:t>
            </w:r>
          </w:p>
          <w:p w:rsidR="002204B9" w:rsidRPr="00E312D0" w:rsidRDefault="002204B9" w:rsidP="00375ACD">
            <w:pPr>
              <w:numPr>
                <w:ilvl w:val="0"/>
                <w:numId w:val="36"/>
              </w:numPr>
              <w:rPr>
                <w:rStyle w:val="StyleArial"/>
              </w:rPr>
            </w:pPr>
            <w:r w:rsidRPr="00E312D0">
              <w:rPr>
                <w:rStyle w:val="StyleArial"/>
              </w:rPr>
              <w:t>Q</w:t>
            </w:r>
            <w:r w:rsidR="0026453B" w:rsidRPr="00E312D0">
              <w:rPr>
                <w:rStyle w:val="StyleArial"/>
              </w:rPr>
              <w:t>uebec</w:t>
            </w:r>
          </w:p>
          <w:p w:rsidR="002204B9" w:rsidRPr="00E312D0" w:rsidRDefault="002204B9" w:rsidP="00375ACD">
            <w:pPr>
              <w:numPr>
                <w:ilvl w:val="0"/>
                <w:numId w:val="36"/>
              </w:numPr>
              <w:rPr>
                <w:rStyle w:val="StyleArial"/>
              </w:rPr>
            </w:pPr>
            <w:r w:rsidRPr="00E312D0">
              <w:rPr>
                <w:rStyle w:val="StyleArial"/>
              </w:rPr>
              <w:t>S</w:t>
            </w:r>
            <w:r w:rsidR="0026453B" w:rsidRPr="00E312D0">
              <w:rPr>
                <w:rStyle w:val="StyleArial"/>
              </w:rPr>
              <w:t>askatchewan</w:t>
            </w:r>
          </w:p>
          <w:p w:rsidR="002204B9" w:rsidRPr="00E312D0" w:rsidRDefault="002204B9" w:rsidP="00375ACD">
            <w:pPr>
              <w:numPr>
                <w:ilvl w:val="0"/>
                <w:numId w:val="36"/>
              </w:numPr>
              <w:rPr>
                <w:rStyle w:val="StyleArial"/>
              </w:rPr>
            </w:pPr>
            <w:r w:rsidRPr="00E312D0">
              <w:rPr>
                <w:rStyle w:val="StyleArial"/>
              </w:rPr>
              <w:t>Y</w:t>
            </w:r>
            <w:r w:rsidR="0026453B" w:rsidRPr="00E312D0">
              <w:rPr>
                <w:rStyle w:val="StyleArial"/>
              </w:rPr>
              <w:t>ukon</w:t>
            </w:r>
          </w:p>
          <w:p w:rsidR="002204B9" w:rsidRPr="00B50B16" w:rsidRDefault="002204B9" w:rsidP="009625E9">
            <w:pPr>
              <w:numPr>
                <w:ilvl w:val="0"/>
                <w:numId w:val="2"/>
              </w:numPr>
              <w:rPr>
                <w:rFonts w:ascii="Arial" w:hAnsi="Arial" w:cs="Arial"/>
                <w:szCs w:val="20"/>
              </w:rPr>
            </w:pPr>
            <w:r w:rsidRPr="00E312D0">
              <w:rPr>
                <w:rStyle w:val="StyleArial"/>
              </w:rPr>
              <w:t>Includes all states/provinces for all countries listed above.</w:t>
            </w:r>
          </w:p>
        </w:tc>
        <w:tc>
          <w:tcPr>
            <w:tcW w:w="1406" w:type="pct"/>
            <w:tcBorders>
              <w:top w:val="single" w:sz="8" w:space="0" w:color="4F81BD"/>
              <w:left w:val="single" w:sz="8" w:space="0" w:color="4F81BD"/>
              <w:bottom w:val="single" w:sz="8" w:space="0" w:color="4F81BD"/>
              <w:right w:val="single" w:sz="8" w:space="0" w:color="4F81BD"/>
            </w:tcBorders>
            <w:shd w:val="clear" w:color="auto" w:fill="D3DFEE"/>
          </w:tcPr>
          <w:p w:rsidR="002204B9" w:rsidRPr="00E312D0" w:rsidRDefault="00B92942" w:rsidP="00B92942">
            <w:pPr>
              <w:rPr>
                <w:rStyle w:val="StyleArial"/>
              </w:rPr>
            </w:pPr>
            <w:r w:rsidRPr="00E312D0">
              <w:rPr>
                <w:rStyle w:val="StyleArial"/>
              </w:rPr>
              <w:t>Defaults to first value in list</w:t>
            </w:r>
          </w:p>
        </w:tc>
      </w:tr>
      <w:tr w:rsidR="00875E61" w:rsidRPr="00B50B16" w:rsidTr="009625E9">
        <w:trPr>
          <w:cantSplit/>
        </w:trPr>
        <w:tc>
          <w:tcPr>
            <w:tcW w:w="1284" w:type="pct"/>
            <w:tcBorders>
              <w:top w:val="single" w:sz="8" w:space="0" w:color="4F81BD"/>
              <w:left w:val="single" w:sz="8" w:space="0" w:color="4F81BD"/>
              <w:bottom w:val="single" w:sz="8" w:space="0" w:color="4F81BD"/>
              <w:right w:val="single" w:sz="8" w:space="0" w:color="4F81BD"/>
            </w:tcBorders>
            <w:shd w:val="clear" w:color="auto" w:fill="D3DFEE"/>
          </w:tcPr>
          <w:p w:rsidR="00875E61" w:rsidRPr="00E312D0" w:rsidRDefault="00875E61" w:rsidP="00F10F9A">
            <w:pPr>
              <w:rPr>
                <w:rStyle w:val="StyleArial"/>
              </w:rPr>
            </w:pPr>
            <w:r w:rsidRPr="00E312D0">
              <w:rPr>
                <w:rStyle w:val="StyleArial"/>
              </w:rPr>
              <w:t>Country</w:t>
            </w:r>
          </w:p>
        </w:tc>
        <w:tc>
          <w:tcPr>
            <w:tcW w:w="2310" w:type="pct"/>
            <w:tcBorders>
              <w:top w:val="single" w:sz="8" w:space="0" w:color="4F81BD"/>
              <w:left w:val="single" w:sz="8" w:space="0" w:color="4F81BD"/>
              <w:bottom w:val="single" w:sz="8" w:space="0" w:color="4F81BD"/>
              <w:right w:val="single" w:sz="8" w:space="0" w:color="4F81BD"/>
            </w:tcBorders>
            <w:shd w:val="clear" w:color="auto" w:fill="D3DFEE"/>
          </w:tcPr>
          <w:p w:rsidR="00875E61" w:rsidRPr="00B50B16" w:rsidRDefault="00875E61" w:rsidP="00F10F9A">
            <w:pPr>
              <w:pStyle w:val="ListParagraph"/>
              <w:numPr>
                <w:ilvl w:val="0"/>
                <w:numId w:val="29"/>
              </w:numPr>
              <w:rPr>
                <w:rFonts w:cs="Arial"/>
                <w:szCs w:val="20"/>
              </w:rPr>
            </w:pPr>
            <w:r w:rsidRPr="00B50B16">
              <w:rPr>
                <w:rFonts w:cs="Arial"/>
                <w:szCs w:val="20"/>
              </w:rPr>
              <w:t>Canada</w:t>
            </w:r>
          </w:p>
        </w:tc>
        <w:tc>
          <w:tcPr>
            <w:tcW w:w="1406" w:type="pct"/>
            <w:tcBorders>
              <w:top w:val="single" w:sz="8" w:space="0" w:color="4F81BD"/>
              <w:left w:val="single" w:sz="8" w:space="0" w:color="4F81BD"/>
              <w:bottom w:val="single" w:sz="8" w:space="0" w:color="4F81BD"/>
              <w:right w:val="single" w:sz="8" w:space="0" w:color="4F81BD"/>
            </w:tcBorders>
            <w:shd w:val="clear" w:color="auto" w:fill="D3DFEE"/>
          </w:tcPr>
          <w:p w:rsidR="00875E61" w:rsidRPr="00E312D0" w:rsidRDefault="00875E61" w:rsidP="00F10F9A">
            <w:pPr>
              <w:rPr>
                <w:rStyle w:val="StyleArial"/>
              </w:rPr>
            </w:pPr>
            <w:r w:rsidRPr="00E312D0">
              <w:rPr>
                <w:rStyle w:val="StyleArial"/>
              </w:rPr>
              <w:t>Store’s country</w:t>
            </w:r>
          </w:p>
        </w:tc>
      </w:tr>
      <w:tr w:rsidR="0026453B" w:rsidRPr="00B50B16" w:rsidTr="009625E9">
        <w:trPr>
          <w:cantSplit/>
        </w:trPr>
        <w:tc>
          <w:tcPr>
            <w:tcW w:w="1284" w:type="pct"/>
            <w:tcBorders>
              <w:top w:val="single" w:sz="8" w:space="0" w:color="4F81BD"/>
              <w:left w:val="single" w:sz="8" w:space="0" w:color="4F81BD"/>
              <w:bottom w:val="single" w:sz="8" w:space="0" w:color="4F81BD"/>
              <w:right w:val="single" w:sz="8" w:space="0" w:color="4F81BD"/>
            </w:tcBorders>
            <w:shd w:val="clear" w:color="auto" w:fill="D3DFEE"/>
          </w:tcPr>
          <w:p w:rsidR="0026453B" w:rsidRPr="00E312D0" w:rsidRDefault="0026453B" w:rsidP="009625E9">
            <w:pPr>
              <w:rPr>
                <w:rStyle w:val="StyleArial"/>
              </w:rPr>
            </w:pPr>
            <w:r w:rsidRPr="00E312D0">
              <w:rPr>
                <w:rStyle w:val="StyleArial"/>
              </w:rPr>
              <w:t>Suffix</w:t>
            </w:r>
          </w:p>
        </w:tc>
        <w:tc>
          <w:tcPr>
            <w:tcW w:w="2310" w:type="pct"/>
            <w:tcBorders>
              <w:top w:val="single" w:sz="8" w:space="0" w:color="4F81BD"/>
              <w:left w:val="single" w:sz="8" w:space="0" w:color="4F81BD"/>
              <w:bottom w:val="single" w:sz="8" w:space="0" w:color="4F81BD"/>
              <w:right w:val="single" w:sz="8" w:space="0" w:color="4F81BD"/>
            </w:tcBorders>
            <w:shd w:val="clear" w:color="auto" w:fill="D3DFEE"/>
          </w:tcPr>
          <w:p w:rsidR="0026453B" w:rsidRPr="00E312D0" w:rsidRDefault="0026453B" w:rsidP="009625E9">
            <w:pPr>
              <w:numPr>
                <w:ilvl w:val="0"/>
                <w:numId w:val="2"/>
              </w:numPr>
              <w:rPr>
                <w:rStyle w:val="StyleArial"/>
              </w:rPr>
            </w:pPr>
            <w:r w:rsidRPr="00E312D0">
              <w:rPr>
                <w:rStyle w:val="StyleArial"/>
              </w:rPr>
              <w:t>Blank</w:t>
            </w:r>
          </w:p>
          <w:p w:rsidR="0026453B" w:rsidRPr="00E312D0" w:rsidRDefault="0026453B" w:rsidP="009625E9">
            <w:pPr>
              <w:numPr>
                <w:ilvl w:val="0"/>
                <w:numId w:val="2"/>
              </w:numPr>
              <w:rPr>
                <w:rStyle w:val="StyleArial"/>
              </w:rPr>
            </w:pPr>
            <w:r w:rsidRPr="00E312D0">
              <w:rPr>
                <w:rStyle w:val="StyleArial"/>
              </w:rPr>
              <w:t>Jr.</w:t>
            </w:r>
          </w:p>
          <w:p w:rsidR="0026453B" w:rsidRPr="00E312D0" w:rsidRDefault="0026453B" w:rsidP="009625E9">
            <w:pPr>
              <w:numPr>
                <w:ilvl w:val="0"/>
                <w:numId w:val="2"/>
              </w:numPr>
              <w:rPr>
                <w:rStyle w:val="StyleArial"/>
              </w:rPr>
            </w:pPr>
            <w:r w:rsidRPr="00E312D0">
              <w:rPr>
                <w:rStyle w:val="StyleArial"/>
              </w:rPr>
              <w:t>Esq.</w:t>
            </w:r>
          </w:p>
          <w:p w:rsidR="0026453B" w:rsidRPr="00B50B16" w:rsidRDefault="0026453B" w:rsidP="009625E9">
            <w:pPr>
              <w:numPr>
                <w:ilvl w:val="0"/>
                <w:numId w:val="2"/>
              </w:numPr>
              <w:rPr>
                <w:rFonts w:ascii="Arial" w:hAnsi="Arial" w:cs="Arial"/>
                <w:szCs w:val="20"/>
              </w:rPr>
            </w:pPr>
            <w:r w:rsidRPr="00E312D0">
              <w:rPr>
                <w:rStyle w:val="StyleArial"/>
              </w:rPr>
              <w:t>III</w:t>
            </w:r>
          </w:p>
        </w:tc>
        <w:tc>
          <w:tcPr>
            <w:tcW w:w="1406" w:type="pct"/>
            <w:tcBorders>
              <w:top w:val="single" w:sz="8" w:space="0" w:color="4F81BD"/>
              <w:left w:val="single" w:sz="8" w:space="0" w:color="4F81BD"/>
              <w:bottom w:val="single" w:sz="8" w:space="0" w:color="4F81BD"/>
              <w:right w:val="single" w:sz="8" w:space="0" w:color="4F81BD"/>
            </w:tcBorders>
            <w:shd w:val="clear" w:color="auto" w:fill="D3DFEE"/>
          </w:tcPr>
          <w:p w:rsidR="0026453B" w:rsidRPr="00E312D0" w:rsidRDefault="0026453B" w:rsidP="009625E9">
            <w:pPr>
              <w:rPr>
                <w:rStyle w:val="StyleArial"/>
              </w:rPr>
            </w:pPr>
            <w:r w:rsidRPr="00E312D0">
              <w:rPr>
                <w:rStyle w:val="StyleArial"/>
              </w:rPr>
              <w:t>Defaults to blank value</w:t>
            </w:r>
          </w:p>
        </w:tc>
      </w:tr>
    </w:tbl>
    <w:p w:rsidR="00375ACD" w:rsidRPr="00B50B16" w:rsidRDefault="00375ACD" w:rsidP="00E312D0">
      <w:pPr>
        <w:pStyle w:val="Heading3"/>
      </w:pPr>
      <w:r w:rsidRPr="00B50B16">
        <w:t>Invalid Data Notice</w:t>
      </w:r>
    </w:p>
    <w:tbl>
      <w:tblPr>
        <w:tblW w:w="4910" w:type="pct"/>
        <w:tblInd w:w="144" w:type="dxa"/>
        <w:tblBorders>
          <w:top w:val="single" w:sz="8" w:space="0" w:color="4F81BD"/>
          <w:left w:val="single" w:sz="8" w:space="0" w:color="4F81BD"/>
          <w:bottom w:val="single" w:sz="8" w:space="0" w:color="4F81BD"/>
          <w:right w:val="single" w:sz="8" w:space="0" w:color="4F81BD"/>
          <w:insideH w:val="single" w:sz="8" w:space="0" w:color="4F81BD"/>
          <w:insideV w:val="threeDEmboss" w:sz="6" w:space="0" w:color="8DB3E2"/>
        </w:tblBorders>
        <w:tblCellMar>
          <w:left w:w="115" w:type="dxa"/>
          <w:right w:w="115" w:type="dxa"/>
        </w:tblCellMar>
        <w:tblLook w:val="0480" w:firstRow="0" w:lastRow="0" w:firstColumn="1" w:lastColumn="0" w:noHBand="0" w:noVBand="1"/>
      </w:tblPr>
      <w:tblGrid>
        <w:gridCol w:w="2150"/>
        <w:gridCol w:w="8436"/>
      </w:tblGrid>
      <w:tr w:rsidR="002204B9" w:rsidRPr="00B50B16" w:rsidTr="002204B9">
        <w:trPr>
          <w:cantSplit/>
        </w:trPr>
        <w:tc>
          <w:tcPr>
            <w:tcW w:w="2176" w:type="dxa"/>
            <w:tcBorders>
              <w:right w:val="single" w:sz="18" w:space="0" w:color="4F81BD"/>
            </w:tcBorders>
          </w:tcPr>
          <w:p w:rsidR="002204B9" w:rsidRPr="00E312D0" w:rsidRDefault="002204B9" w:rsidP="009625E9">
            <w:pPr>
              <w:keepLines/>
              <w:rPr>
                <w:rStyle w:val="StyleArialBold"/>
                <w:sz w:val="20"/>
                <w:szCs w:val="20"/>
              </w:rPr>
            </w:pPr>
            <w:r w:rsidRPr="00E312D0">
              <w:rPr>
                <w:rStyle w:val="StyleArialBold"/>
                <w:sz w:val="20"/>
                <w:szCs w:val="20"/>
              </w:rPr>
              <w:t>Description</w:t>
            </w:r>
          </w:p>
        </w:tc>
        <w:tc>
          <w:tcPr>
            <w:tcW w:w="8655" w:type="dxa"/>
            <w:tcBorders>
              <w:left w:val="single" w:sz="18" w:space="0" w:color="4F81BD"/>
            </w:tcBorders>
          </w:tcPr>
          <w:p w:rsidR="002204B9" w:rsidRPr="00E312D0" w:rsidRDefault="002204B9" w:rsidP="009625E9">
            <w:pPr>
              <w:keepLines/>
              <w:rPr>
                <w:rStyle w:val="StyleArial"/>
              </w:rPr>
            </w:pPr>
            <w:r w:rsidRPr="00E312D0">
              <w:rPr>
                <w:rStyle w:val="StyleArial"/>
              </w:rPr>
              <w:t>The Invalid Data Notice informs the operator that the data entered in the required fields is invalid (e.g. incorrect format, missing).   The &lt;ARG&gt; described in the Message is replaced with the name of the data field that contains the invalid data.  If there are multiple data fields with invalid data, the system only displays the name of the first data field with invalid data.  Upon acknowledging the message, the system returns to the previous screen.</w:t>
            </w:r>
          </w:p>
        </w:tc>
      </w:tr>
      <w:tr w:rsidR="002204B9" w:rsidRPr="00B50B16" w:rsidTr="002204B9">
        <w:trPr>
          <w:cantSplit/>
        </w:trPr>
        <w:tc>
          <w:tcPr>
            <w:tcW w:w="2176" w:type="dxa"/>
            <w:tcBorders>
              <w:bottom w:val="single" w:sz="8" w:space="0" w:color="4F81BD"/>
              <w:right w:val="single" w:sz="18" w:space="0" w:color="4F81BD"/>
            </w:tcBorders>
            <w:shd w:val="clear" w:color="auto" w:fill="D3DFEE"/>
          </w:tcPr>
          <w:p w:rsidR="002204B9" w:rsidRPr="00E312D0" w:rsidRDefault="002204B9" w:rsidP="009625E9">
            <w:pPr>
              <w:keepLines/>
              <w:rPr>
                <w:rStyle w:val="StyleArialBold"/>
                <w:sz w:val="20"/>
                <w:szCs w:val="20"/>
              </w:rPr>
            </w:pPr>
            <w:r w:rsidRPr="00E312D0">
              <w:rPr>
                <w:rStyle w:val="StyleArialBold"/>
                <w:sz w:val="20"/>
                <w:szCs w:val="20"/>
              </w:rPr>
              <w:t>Message</w:t>
            </w:r>
          </w:p>
        </w:tc>
        <w:tc>
          <w:tcPr>
            <w:tcW w:w="8655" w:type="dxa"/>
            <w:tcBorders>
              <w:left w:val="single" w:sz="18" w:space="0" w:color="4F81BD"/>
              <w:bottom w:val="single" w:sz="8" w:space="0" w:color="4F81BD"/>
            </w:tcBorders>
            <w:shd w:val="clear" w:color="auto" w:fill="D3DFEE"/>
          </w:tcPr>
          <w:p w:rsidR="002204B9" w:rsidRPr="00E312D0" w:rsidRDefault="002204B9" w:rsidP="009625E9">
            <w:pPr>
              <w:keepLines/>
              <w:rPr>
                <w:rStyle w:val="StyleArial"/>
              </w:rPr>
            </w:pPr>
            <w:r w:rsidRPr="00E312D0">
              <w:rPr>
                <w:rStyle w:val="StyleArial"/>
              </w:rPr>
              <w:t>The following field has invalid data: &lt;ARG&gt;.  Please correct the invalid data.</w:t>
            </w:r>
          </w:p>
        </w:tc>
      </w:tr>
      <w:tr w:rsidR="002204B9" w:rsidRPr="00B50B16" w:rsidTr="002204B9">
        <w:trPr>
          <w:cantSplit/>
        </w:trPr>
        <w:tc>
          <w:tcPr>
            <w:tcW w:w="2176" w:type="dxa"/>
            <w:tcBorders>
              <w:bottom w:val="single" w:sz="8" w:space="0" w:color="4F81BD"/>
              <w:right w:val="single" w:sz="18" w:space="0" w:color="4F81BD"/>
            </w:tcBorders>
            <w:shd w:val="clear" w:color="auto" w:fill="auto"/>
          </w:tcPr>
          <w:p w:rsidR="002204B9" w:rsidRPr="00E312D0" w:rsidRDefault="002204B9" w:rsidP="009625E9">
            <w:pPr>
              <w:keepLines/>
              <w:rPr>
                <w:rStyle w:val="StyleArialBold"/>
                <w:sz w:val="20"/>
                <w:szCs w:val="20"/>
              </w:rPr>
            </w:pPr>
            <w:r w:rsidRPr="00E312D0">
              <w:rPr>
                <w:rStyle w:val="StyleArialBold"/>
                <w:sz w:val="20"/>
                <w:szCs w:val="20"/>
              </w:rPr>
              <w:t>Key prompt</w:t>
            </w:r>
          </w:p>
        </w:tc>
        <w:tc>
          <w:tcPr>
            <w:tcW w:w="8655" w:type="dxa"/>
            <w:tcBorders>
              <w:left w:val="single" w:sz="18" w:space="0" w:color="4F81BD"/>
              <w:bottom w:val="single" w:sz="8" w:space="0" w:color="4F81BD"/>
            </w:tcBorders>
            <w:shd w:val="clear" w:color="auto" w:fill="auto"/>
          </w:tcPr>
          <w:p w:rsidR="002204B9" w:rsidRPr="00E312D0" w:rsidRDefault="002204B9" w:rsidP="009625E9">
            <w:pPr>
              <w:keepLines/>
              <w:rPr>
                <w:rStyle w:val="StyleArial"/>
              </w:rPr>
            </w:pPr>
            <w:r w:rsidRPr="00E312D0">
              <w:rPr>
                <w:rStyle w:val="StyleArial"/>
              </w:rPr>
              <w:t>OK</w:t>
            </w:r>
          </w:p>
        </w:tc>
      </w:tr>
      <w:tr w:rsidR="002204B9" w:rsidRPr="00B50B16" w:rsidTr="002204B9">
        <w:trPr>
          <w:cantSplit/>
        </w:trPr>
        <w:tc>
          <w:tcPr>
            <w:tcW w:w="2176" w:type="dxa"/>
            <w:tcBorders>
              <w:bottom w:val="single" w:sz="8" w:space="0" w:color="4F81BD"/>
              <w:right w:val="single" w:sz="18" w:space="0" w:color="4F81BD"/>
            </w:tcBorders>
            <w:shd w:val="clear" w:color="auto" w:fill="DBE5F1"/>
          </w:tcPr>
          <w:p w:rsidR="002204B9" w:rsidRPr="00E312D0" w:rsidRDefault="002204B9" w:rsidP="009625E9">
            <w:pPr>
              <w:keepLines/>
              <w:rPr>
                <w:rStyle w:val="StyleArialBold"/>
                <w:sz w:val="20"/>
                <w:szCs w:val="20"/>
              </w:rPr>
            </w:pPr>
            <w:r w:rsidRPr="00E312D0">
              <w:rPr>
                <w:rStyle w:val="StyleArialBold"/>
                <w:sz w:val="20"/>
                <w:szCs w:val="20"/>
              </w:rPr>
              <w:t>Notes</w:t>
            </w:r>
          </w:p>
        </w:tc>
        <w:tc>
          <w:tcPr>
            <w:tcW w:w="8655" w:type="dxa"/>
            <w:tcBorders>
              <w:left w:val="single" w:sz="18" w:space="0" w:color="4F81BD"/>
              <w:bottom w:val="single" w:sz="8" w:space="0" w:color="4F81BD"/>
            </w:tcBorders>
            <w:shd w:val="clear" w:color="auto" w:fill="DBE5F1"/>
          </w:tcPr>
          <w:p w:rsidR="002204B9" w:rsidRPr="00E312D0" w:rsidRDefault="002204B9" w:rsidP="009625E9">
            <w:pPr>
              <w:keepLines/>
              <w:rPr>
                <w:rStyle w:val="StyleArial"/>
              </w:rPr>
            </w:pPr>
            <w:r w:rsidRPr="00E312D0">
              <w:rPr>
                <w:rStyle w:val="StyleArial"/>
              </w:rPr>
              <w:t>This is a generic message to be reused when required data is incorrect or missing.</w:t>
            </w:r>
          </w:p>
        </w:tc>
      </w:tr>
    </w:tbl>
    <w:p w:rsidR="00ED317F" w:rsidRPr="00E312D0" w:rsidRDefault="00ED317F">
      <w:pPr>
        <w:rPr>
          <w:rStyle w:val="StyleArial"/>
        </w:rPr>
      </w:pPr>
      <w:r w:rsidRPr="00E312D0">
        <w:rPr>
          <w:rStyle w:val="StyleArial"/>
        </w:rPr>
        <w:br w:type="page"/>
      </w:r>
    </w:p>
    <w:p w:rsidR="00B92942" w:rsidRPr="00B50B16" w:rsidRDefault="00B92942" w:rsidP="00B92942">
      <w:pPr>
        <w:pStyle w:val="Heading2"/>
        <w:keepLines/>
      </w:pPr>
      <w:bookmarkStart w:id="68" w:name="_Toc399406983"/>
      <w:r w:rsidRPr="00B50B16">
        <w:lastRenderedPageBreak/>
        <w:t>Customer Details</w:t>
      </w:r>
      <w:bookmarkEnd w:id="68"/>
    </w:p>
    <w:p w:rsidR="00B92942" w:rsidRPr="00B50B16" w:rsidRDefault="00B92942" w:rsidP="00B92942">
      <w:pPr>
        <w:pStyle w:val="BodyText"/>
        <w:rPr>
          <w:rFonts w:cs="Arial"/>
        </w:rPr>
      </w:pPr>
      <w:r w:rsidRPr="00B50B16">
        <w:rPr>
          <w:rFonts w:cs="Arial"/>
        </w:rPr>
        <w:t>The Customer Details screen appears once the operator selects a customer from the search results or the search returns a single customer record.  The screen displays the customer details and provides the option to edit the customer information.</w:t>
      </w:r>
    </w:p>
    <w:p w:rsidR="00B92942" w:rsidRPr="00B50B16" w:rsidRDefault="00B92942" w:rsidP="00E312D0">
      <w:pPr>
        <w:pStyle w:val="Heading3"/>
      </w:pPr>
      <w:bookmarkStart w:id="69" w:name="_Ref323134699"/>
      <w:r w:rsidRPr="00B50B16">
        <w:t>Mockup</w:t>
      </w:r>
      <w:bookmarkEnd w:id="69"/>
    </w:p>
    <w:p w:rsidR="00B92942" w:rsidRPr="00B50B16" w:rsidRDefault="00FA0E63" w:rsidP="00B92942">
      <w:pPr>
        <w:pStyle w:val="BodyText"/>
        <w:rPr>
          <w:rFonts w:cs="Arial"/>
        </w:rPr>
      </w:pPr>
      <w:r w:rsidRPr="00B50B16">
        <w:rPr>
          <w:rFonts w:cs="Arial"/>
          <w:noProof/>
        </w:rPr>
        <w:drawing>
          <wp:inline distT="0" distB="0" distL="0" distR="0" wp14:anchorId="748435C4" wp14:editId="0F0FA14F">
            <wp:extent cx="6858000" cy="4046183"/>
            <wp:effectExtent l="19050" t="0" r="0" b="0"/>
            <wp:docPr id="7" name="Picture 4" descr="C:\Users\jhobson.SNTINC\AppData\Local\Microsoft\Windows\Temporary Internet Files\Content.Outlook\83428BFP\Customer Details_0424_lat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hobson.SNTINC\AppData\Local\Microsoft\Windows\Temporary Internet Files\Content.Outlook\83428BFP\Customer Details_0424_latest.png"/>
                    <pic:cNvPicPr>
                      <a:picLocks noChangeAspect="1" noChangeArrowheads="1"/>
                    </pic:cNvPicPr>
                  </pic:nvPicPr>
                  <pic:blipFill>
                    <a:blip r:embed="rId18" cstate="print"/>
                    <a:srcRect/>
                    <a:stretch>
                      <a:fillRect/>
                    </a:stretch>
                  </pic:blipFill>
                  <pic:spPr bwMode="auto">
                    <a:xfrm>
                      <a:off x="0" y="0"/>
                      <a:ext cx="6858000" cy="4046183"/>
                    </a:xfrm>
                    <a:prstGeom prst="rect">
                      <a:avLst/>
                    </a:prstGeom>
                    <a:noFill/>
                    <a:ln w="9525">
                      <a:noFill/>
                      <a:miter lim="800000"/>
                      <a:headEnd/>
                      <a:tailEnd/>
                    </a:ln>
                  </pic:spPr>
                </pic:pic>
              </a:graphicData>
            </a:graphic>
          </wp:inline>
        </w:drawing>
      </w:r>
    </w:p>
    <w:p w:rsidR="00B92942" w:rsidRPr="00B50B16" w:rsidRDefault="00B92942" w:rsidP="00B92942">
      <w:pPr>
        <w:pStyle w:val="Caption"/>
        <w:keepLines/>
        <w:rPr>
          <w:rFonts w:cs="Arial"/>
        </w:rPr>
      </w:pPr>
      <w:r w:rsidRPr="00B50B16">
        <w:rPr>
          <w:rFonts w:cs="Arial"/>
        </w:rPr>
        <w:t xml:space="preserve">Figure </w:t>
      </w:r>
      <w:r w:rsidR="00F73A31" w:rsidRPr="00B50B16">
        <w:rPr>
          <w:rFonts w:cs="Arial"/>
        </w:rPr>
        <w:fldChar w:fldCharType="begin"/>
      </w:r>
      <w:r w:rsidR="008A79F7" w:rsidRPr="00B50B16">
        <w:rPr>
          <w:rFonts w:cs="Arial"/>
        </w:rPr>
        <w:instrText xml:space="preserve"> SEQ Figure \* ARABIC </w:instrText>
      </w:r>
      <w:r w:rsidR="00F73A31" w:rsidRPr="00B50B16">
        <w:rPr>
          <w:rFonts w:cs="Arial"/>
        </w:rPr>
        <w:fldChar w:fldCharType="separate"/>
      </w:r>
      <w:r w:rsidR="00D54789" w:rsidRPr="00B50B16">
        <w:rPr>
          <w:rFonts w:cs="Arial"/>
          <w:noProof/>
        </w:rPr>
        <w:t>4</w:t>
      </w:r>
      <w:r w:rsidR="00F73A31" w:rsidRPr="00B50B16">
        <w:rPr>
          <w:rFonts w:cs="Arial"/>
        </w:rPr>
        <w:fldChar w:fldCharType="end"/>
      </w:r>
      <w:r w:rsidRPr="00B50B16">
        <w:rPr>
          <w:rFonts w:cs="Arial"/>
        </w:rPr>
        <w:t>: Customer Details</w:t>
      </w:r>
    </w:p>
    <w:p w:rsidR="00B92942" w:rsidRPr="00B50B16" w:rsidRDefault="00B92942" w:rsidP="00E312D0">
      <w:pPr>
        <w:pStyle w:val="Heading3"/>
      </w:pPr>
      <w:r w:rsidRPr="00B50B16">
        <w:t>Instruction Text</w:t>
      </w:r>
    </w:p>
    <w:tbl>
      <w:tblPr>
        <w:tblW w:w="4900" w:type="pct"/>
        <w:tblInd w:w="144"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left w:w="115" w:type="dxa"/>
          <w:right w:w="115" w:type="dxa"/>
        </w:tblCellMar>
        <w:tblLook w:val="04A0" w:firstRow="1" w:lastRow="0" w:firstColumn="1" w:lastColumn="0" w:noHBand="0" w:noVBand="1"/>
      </w:tblPr>
      <w:tblGrid>
        <w:gridCol w:w="10564"/>
      </w:tblGrid>
      <w:tr w:rsidR="00B92942" w:rsidRPr="00B50B16" w:rsidTr="00F10F9A">
        <w:trPr>
          <w:cantSplit/>
        </w:trPr>
        <w:tc>
          <w:tcPr>
            <w:tcW w:w="10809" w:type="dxa"/>
            <w:tcBorders>
              <w:top w:val="single" w:sz="8" w:space="0" w:color="4F81BD"/>
              <w:left w:val="single" w:sz="8" w:space="0" w:color="4F81BD"/>
              <w:bottom w:val="single" w:sz="18" w:space="0" w:color="4F81BD"/>
              <w:right w:val="single" w:sz="8" w:space="0" w:color="4F81BD"/>
            </w:tcBorders>
          </w:tcPr>
          <w:p w:rsidR="00B92942" w:rsidRPr="00E312D0" w:rsidRDefault="00B92942" w:rsidP="00F10F9A">
            <w:pPr>
              <w:keepLines/>
              <w:rPr>
                <w:rStyle w:val="StyleArialBold"/>
              </w:rPr>
            </w:pPr>
            <w:r w:rsidRPr="00E312D0">
              <w:rPr>
                <w:rStyle w:val="StyleArialBold"/>
              </w:rPr>
              <w:t>Instructions</w:t>
            </w:r>
          </w:p>
        </w:tc>
      </w:tr>
      <w:tr w:rsidR="00B92942" w:rsidRPr="00B50B16" w:rsidTr="00F10F9A">
        <w:trPr>
          <w:cantSplit/>
        </w:trPr>
        <w:tc>
          <w:tcPr>
            <w:tcW w:w="10809" w:type="dxa"/>
            <w:tcBorders>
              <w:top w:val="single" w:sz="8" w:space="0" w:color="4F81BD"/>
              <w:left w:val="single" w:sz="8" w:space="0" w:color="4F81BD"/>
              <w:bottom w:val="single" w:sz="8" w:space="0" w:color="4F81BD"/>
              <w:right w:val="single" w:sz="8" w:space="0" w:color="4F81BD"/>
            </w:tcBorders>
            <w:shd w:val="clear" w:color="auto" w:fill="D3DFEE"/>
          </w:tcPr>
          <w:p w:rsidR="00B92942" w:rsidRPr="00E312D0" w:rsidRDefault="00B92942" w:rsidP="00F10F9A">
            <w:pPr>
              <w:keepLines/>
              <w:rPr>
                <w:rStyle w:val="StyleArial"/>
              </w:rPr>
            </w:pPr>
            <w:r w:rsidRPr="00E312D0">
              <w:rPr>
                <w:rStyle w:val="StyleArial"/>
              </w:rPr>
              <w:t>None</w:t>
            </w:r>
          </w:p>
        </w:tc>
      </w:tr>
    </w:tbl>
    <w:p w:rsidR="00B92942" w:rsidRPr="00B50B16" w:rsidRDefault="00B92942" w:rsidP="00E312D0">
      <w:pPr>
        <w:pStyle w:val="Heading3"/>
      </w:pPr>
      <w:r w:rsidRPr="00B50B16">
        <w:t>Navigation/Menu Keys</w:t>
      </w:r>
    </w:p>
    <w:tbl>
      <w:tblPr>
        <w:tblW w:w="4900" w:type="pct"/>
        <w:tblInd w:w="144"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left w:w="115" w:type="dxa"/>
          <w:right w:w="115" w:type="dxa"/>
        </w:tblCellMar>
        <w:tblLook w:val="04A0" w:firstRow="1" w:lastRow="0" w:firstColumn="1" w:lastColumn="0" w:noHBand="0" w:noVBand="1"/>
      </w:tblPr>
      <w:tblGrid>
        <w:gridCol w:w="1717"/>
        <w:gridCol w:w="1551"/>
        <w:gridCol w:w="3697"/>
        <w:gridCol w:w="3599"/>
      </w:tblGrid>
      <w:tr w:rsidR="00B92942" w:rsidRPr="00E312D0" w:rsidTr="00F10F9A">
        <w:trPr>
          <w:cantSplit/>
        </w:trPr>
        <w:tc>
          <w:tcPr>
            <w:tcW w:w="1742" w:type="dxa"/>
            <w:tcBorders>
              <w:top w:val="single" w:sz="8" w:space="0" w:color="4F81BD"/>
              <w:left w:val="single" w:sz="8" w:space="0" w:color="4F81BD"/>
              <w:bottom w:val="single" w:sz="18" w:space="0" w:color="4F81BD"/>
              <w:right w:val="single" w:sz="8" w:space="0" w:color="4F81BD"/>
            </w:tcBorders>
          </w:tcPr>
          <w:p w:rsidR="00B92942" w:rsidRPr="00E312D0" w:rsidRDefault="00B92942" w:rsidP="00F10F9A">
            <w:pPr>
              <w:pStyle w:val="BodyText"/>
              <w:keepLines/>
              <w:spacing w:after="0"/>
              <w:rPr>
                <w:rFonts w:cs="Arial"/>
                <w:b/>
                <w:bCs/>
                <w:sz w:val="22"/>
                <w:szCs w:val="22"/>
              </w:rPr>
            </w:pPr>
            <w:r w:rsidRPr="00E312D0">
              <w:rPr>
                <w:rFonts w:cs="Arial"/>
                <w:b/>
                <w:bCs/>
                <w:sz w:val="22"/>
                <w:szCs w:val="22"/>
              </w:rPr>
              <w:t>Label</w:t>
            </w:r>
          </w:p>
        </w:tc>
        <w:tc>
          <w:tcPr>
            <w:tcW w:w="1573" w:type="dxa"/>
            <w:tcBorders>
              <w:top w:val="single" w:sz="8" w:space="0" w:color="4F81BD"/>
              <w:left w:val="single" w:sz="8" w:space="0" w:color="4F81BD"/>
              <w:bottom w:val="single" w:sz="18" w:space="0" w:color="4F81BD"/>
              <w:right w:val="single" w:sz="8" w:space="0" w:color="4F81BD"/>
            </w:tcBorders>
          </w:tcPr>
          <w:p w:rsidR="00B92942" w:rsidRPr="00E312D0" w:rsidRDefault="00B92942" w:rsidP="00F10F9A">
            <w:pPr>
              <w:pStyle w:val="BodyText"/>
              <w:keepLines/>
              <w:spacing w:after="0"/>
              <w:rPr>
                <w:rFonts w:cs="Arial"/>
                <w:b/>
                <w:bCs/>
                <w:sz w:val="22"/>
                <w:szCs w:val="22"/>
              </w:rPr>
            </w:pPr>
            <w:r w:rsidRPr="00E312D0">
              <w:rPr>
                <w:rFonts w:cs="Arial"/>
                <w:b/>
                <w:bCs/>
                <w:sz w:val="22"/>
                <w:szCs w:val="22"/>
              </w:rPr>
              <w:t>State</w:t>
            </w:r>
          </w:p>
        </w:tc>
        <w:tc>
          <w:tcPr>
            <w:tcW w:w="3793" w:type="dxa"/>
            <w:tcBorders>
              <w:top w:val="single" w:sz="8" w:space="0" w:color="4F81BD"/>
              <w:left w:val="single" w:sz="8" w:space="0" w:color="4F81BD"/>
              <w:bottom w:val="single" w:sz="18" w:space="0" w:color="4F81BD"/>
              <w:right w:val="single" w:sz="8" w:space="0" w:color="4F81BD"/>
            </w:tcBorders>
          </w:tcPr>
          <w:p w:rsidR="00B92942" w:rsidRPr="00E312D0" w:rsidRDefault="00B92942" w:rsidP="00F10F9A">
            <w:pPr>
              <w:pStyle w:val="BodyText"/>
              <w:keepLines/>
              <w:spacing w:after="0"/>
              <w:rPr>
                <w:rFonts w:cs="Arial"/>
                <w:b/>
                <w:bCs/>
                <w:sz w:val="22"/>
                <w:szCs w:val="22"/>
              </w:rPr>
            </w:pPr>
            <w:r w:rsidRPr="00E312D0">
              <w:rPr>
                <w:rFonts w:cs="Arial"/>
                <w:b/>
                <w:bCs/>
                <w:sz w:val="22"/>
                <w:szCs w:val="22"/>
              </w:rPr>
              <w:t>Next Screen</w:t>
            </w:r>
          </w:p>
        </w:tc>
        <w:tc>
          <w:tcPr>
            <w:tcW w:w="3701" w:type="dxa"/>
            <w:tcBorders>
              <w:top w:val="single" w:sz="8" w:space="0" w:color="4F81BD"/>
              <w:left w:val="single" w:sz="8" w:space="0" w:color="4F81BD"/>
              <w:bottom w:val="single" w:sz="18" w:space="0" w:color="4F81BD"/>
              <w:right w:val="single" w:sz="8" w:space="0" w:color="4F81BD"/>
            </w:tcBorders>
          </w:tcPr>
          <w:p w:rsidR="00B92942" w:rsidRPr="00E312D0" w:rsidRDefault="00B92942" w:rsidP="00F10F9A">
            <w:pPr>
              <w:pStyle w:val="BodyText"/>
              <w:keepLines/>
              <w:spacing w:after="0"/>
              <w:rPr>
                <w:rFonts w:cs="Arial"/>
                <w:b/>
                <w:bCs/>
                <w:sz w:val="22"/>
                <w:szCs w:val="22"/>
              </w:rPr>
            </w:pPr>
            <w:r w:rsidRPr="00E312D0">
              <w:rPr>
                <w:rFonts w:cs="Arial"/>
                <w:b/>
                <w:bCs/>
                <w:sz w:val="22"/>
                <w:szCs w:val="22"/>
              </w:rPr>
              <w:t>Notes</w:t>
            </w:r>
          </w:p>
        </w:tc>
      </w:tr>
      <w:tr w:rsidR="00B92942" w:rsidRPr="00B50B16" w:rsidTr="00F10F9A">
        <w:trPr>
          <w:cantSplit/>
        </w:trPr>
        <w:tc>
          <w:tcPr>
            <w:tcW w:w="1742" w:type="dxa"/>
            <w:tcBorders>
              <w:top w:val="single" w:sz="8" w:space="0" w:color="4F81BD"/>
              <w:left w:val="single" w:sz="8" w:space="0" w:color="4F81BD"/>
              <w:bottom w:val="single" w:sz="8" w:space="0" w:color="4F81BD"/>
              <w:right w:val="single" w:sz="8" w:space="0" w:color="4F81BD"/>
            </w:tcBorders>
            <w:shd w:val="clear" w:color="auto" w:fill="D3DFEE"/>
          </w:tcPr>
          <w:p w:rsidR="00B92942" w:rsidRPr="00B50B16" w:rsidRDefault="00B92942" w:rsidP="00F10F9A">
            <w:pPr>
              <w:pStyle w:val="BodyText"/>
              <w:keepLines/>
              <w:spacing w:after="0"/>
              <w:rPr>
                <w:rFonts w:cs="Arial"/>
              </w:rPr>
            </w:pPr>
            <w:r w:rsidRPr="00B50B16">
              <w:rPr>
                <w:rFonts w:cs="Arial"/>
              </w:rPr>
              <w:t>Back</w:t>
            </w:r>
          </w:p>
        </w:tc>
        <w:tc>
          <w:tcPr>
            <w:tcW w:w="1573" w:type="dxa"/>
            <w:tcBorders>
              <w:top w:val="single" w:sz="8" w:space="0" w:color="4F81BD"/>
              <w:left w:val="single" w:sz="8" w:space="0" w:color="4F81BD"/>
              <w:bottom w:val="single" w:sz="8" w:space="0" w:color="4F81BD"/>
              <w:right w:val="single" w:sz="8" w:space="0" w:color="4F81BD"/>
            </w:tcBorders>
            <w:shd w:val="clear" w:color="auto" w:fill="D3DFEE"/>
          </w:tcPr>
          <w:p w:rsidR="00B92942" w:rsidRPr="00B50B16" w:rsidRDefault="00B92942" w:rsidP="00F10F9A">
            <w:pPr>
              <w:pStyle w:val="BodyText"/>
              <w:keepLines/>
              <w:spacing w:after="0"/>
              <w:rPr>
                <w:rFonts w:cs="Arial"/>
              </w:rPr>
            </w:pPr>
            <w:r w:rsidRPr="00B50B16">
              <w:rPr>
                <w:rFonts w:cs="Arial"/>
              </w:rPr>
              <w:t>Enabled</w:t>
            </w:r>
          </w:p>
        </w:tc>
        <w:tc>
          <w:tcPr>
            <w:tcW w:w="3793" w:type="dxa"/>
            <w:tcBorders>
              <w:top w:val="single" w:sz="8" w:space="0" w:color="4F81BD"/>
              <w:left w:val="single" w:sz="8" w:space="0" w:color="4F81BD"/>
              <w:bottom w:val="single" w:sz="8" w:space="0" w:color="4F81BD"/>
              <w:right w:val="single" w:sz="8" w:space="0" w:color="4F81BD"/>
            </w:tcBorders>
            <w:shd w:val="clear" w:color="auto" w:fill="D3DFEE"/>
          </w:tcPr>
          <w:p w:rsidR="00B92942" w:rsidRPr="00B50B16" w:rsidRDefault="00B92942" w:rsidP="00F10F9A">
            <w:pPr>
              <w:pStyle w:val="BodyText"/>
              <w:keepLines/>
              <w:spacing w:after="0"/>
              <w:rPr>
                <w:rFonts w:cs="Arial"/>
              </w:rPr>
            </w:pPr>
            <w:r w:rsidRPr="00B50B16">
              <w:rPr>
                <w:rFonts w:cs="Arial"/>
              </w:rPr>
              <w:t>Previous screen</w:t>
            </w:r>
          </w:p>
        </w:tc>
        <w:tc>
          <w:tcPr>
            <w:tcW w:w="3701" w:type="dxa"/>
            <w:tcBorders>
              <w:top w:val="single" w:sz="8" w:space="0" w:color="4F81BD"/>
              <w:left w:val="single" w:sz="8" w:space="0" w:color="4F81BD"/>
              <w:bottom w:val="single" w:sz="8" w:space="0" w:color="4F81BD"/>
              <w:right w:val="single" w:sz="8" w:space="0" w:color="4F81BD"/>
            </w:tcBorders>
            <w:shd w:val="clear" w:color="auto" w:fill="D3DFEE"/>
          </w:tcPr>
          <w:p w:rsidR="00B92942" w:rsidRPr="00B50B16" w:rsidRDefault="00B92942" w:rsidP="00F10F9A">
            <w:pPr>
              <w:pStyle w:val="BodyText"/>
              <w:keepLines/>
              <w:spacing w:after="0"/>
              <w:rPr>
                <w:rFonts w:cs="Arial"/>
              </w:rPr>
            </w:pPr>
            <w:r w:rsidRPr="00B50B16">
              <w:rPr>
                <w:rFonts w:cs="Arial"/>
              </w:rPr>
              <w:t>None</w:t>
            </w:r>
          </w:p>
        </w:tc>
      </w:tr>
      <w:tr w:rsidR="00B92942" w:rsidRPr="00B50B16" w:rsidTr="00F10F9A">
        <w:trPr>
          <w:cantSplit/>
        </w:trPr>
        <w:tc>
          <w:tcPr>
            <w:tcW w:w="1742" w:type="dxa"/>
            <w:tcBorders>
              <w:top w:val="single" w:sz="8" w:space="0" w:color="4F81BD"/>
              <w:left w:val="single" w:sz="8" w:space="0" w:color="4F81BD"/>
              <w:bottom w:val="single" w:sz="8" w:space="0" w:color="4F81BD"/>
              <w:right w:val="single" w:sz="8" w:space="0" w:color="4F81BD"/>
            </w:tcBorders>
            <w:shd w:val="clear" w:color="auto" w:fill="D3DFEE"/>
          </w:tcPr>
          <w:p w:rsidR="00B92942" w:rsidRPr="00B50B16" w:rsidRDefault="00B92942" w:rsidP="00F10F9A">
            <w:pPr>
              <w:pStyle w:val="BodyText"/>
              <w:keepLines/>
              <w:spacing w:after="0"/>
              <w:rPr>
                <w:rFonts w:cs="Arial"/>
              </w:rPr>
            </w:pPr>
            <w:r w:rsidRPr="00B50B16">
              <w:rPr>
                <w:rFonts w:cs="Arial"/>
              </w:rPr>
              <w:t>Edit</w:t>
            </w:r>
          </w:p>
        </w:tc>
        <w:tc>
          <w:tcPr>
            <w:tcW w:w="1573" w:type="dxa"/>
            <w:tcBorders>
              <w:top w:val="single" w:sz="8" w:space="0" w:color="4F81BD"/>
              <w:left w:val="single" w:sz="8" w:space="0" w:color="4F81BD"/>
              <w:bottom w:val="single" w:sz="8" w:space="0" w:color="4F81BD"/>
              <w:right w:val="single" w:sz="8" w:space="0" w:color="4F81BD"/>
            </w:tcBorders>
            <w:shd w:val="clear" w:color="auto" w:fill="D3DFEE"/>
          </w:tcPr>
          <w:p w:rsidR="00B92942" w:rsidRPr="00B50B16" w:rsidRDefault="00B92942" w:rsidP="00F10F9A">
            <w:pPr>
              <w:pStyle w:val="BodyText"/>
              <w:keepLines/>
              <w:spacing w:after="0"/>
              <w:rPr>
                <w:rFonts w:cs="Arial"/>
              </w:rPr>
            </w:pPr>
            <w:r w:rsidRPr="00B50B16">
              <w:rPr>
                <w:rFonts w:cs="Arial"/>
              </w:rPr>
              <w:t>Enabled</w:t>
            </w:r>
          </w:p>
        </w:tc>
        <w:tc>
          <w:tcPr>
            <w:tcW w:w="3793" w:type="dxa"/>
            <w:tcBorders>
              <w:top w:val="single" w:sz="8" w:space="0" w:color="4F81BD"/>
              <w:left w:val="single" w:sz="8" w:space="0" w:color="4F81BD"/>
              <w:bottom w:val="single" w:sz="8" w:space="0" w:color="4F81BD"/>
              <w:right w:val="single" w:sz="8" w:space="0" w:color="4F81BD"/>
            </w:tcBorders>
            <w:shd w:val="clear" w:color="auto" w:fill="D3DFEE"/>
          </w:tcPr>
          <w:p w:rsidR="00B92942" w:rsidRPr="00B50B16" w:rsidRDefault="00ED317F" w:rsidP="00F10F9A">
            <w:pPr>
              <w:pStyle w:val="BodyText"/>
              <w:keepLines/>
              <w:spacing w:after="0"/>
              <w:rPr>
                <w:rFonts w:cs="Arial"/>
              </w:rPr>
            </w:pPr>
            <w:r w:rsidRPr="00B50B16">
              <w:rPr>
                <w:rFonts w:cs="Arial"/>
              </w:rPr>
              <w:t>Customer Edit</w:t>
            </w:r>
          </w:p>
        </w:tc>
        <w:tc>
          <w:tcPr>
            <w:tcW w:w="3701" w:type="dxa"/>
            <w:tcBorders>
              <w:top w:val="single" w:sz="8" w:space="0" w:color="4F81BD"/>
              <w:left w:val="single" w:sz="8" w:space="0" w:color="4F81BD"/>
              <w:bottom w:val="single" w:sz="8" w:space="0" w:color="4F81BD"/>
              <w:right w:val="single" w:sz="8" w:space="0" w:color="4F81BD"/>
            </w:tcBorders>
            <w:shd w:val="clear" w:color="auto" w:fill="D3DFEE"/>
          </w:tcPr>
          <w:p w:rsidR="00B92942" w:rsidRPr="00B50B16" w:rsidRDefault="00ED317F" w:rsidP="00F10F9A">
            <w:pPr>
              <w:pStyle w:val="BodyText"/>
              <w:keepLines/>
              <w:spacing w:after="0"/>
              <w:rPr>
                <w:rFonts w:cs="Arial"/>
              </w:rPr>
            </w:pPr>
            <w:r w:rsidRPr="00B50B16">
              <w:rPr>
                <w:rFonts w:cs="Arial"/>
              </w:rPr>
              <w:t>None</w:t>
            </w:r>
          </w:p>
        </w:tc>
      </w:tr>
      <w:tr w:rsidR="00B92942" w:rsidRPr="00B50B16" w:rsidTr="00F10F9A">
        <w:trPr>
          <w:cantSplit/>
        </w:trPr>
        <w:tc>
          <w:tcPr>
            <w:tcW w:w="1742" w:type="dxa"/>
            <w:tcBorders>
              <w:top w:val="single" w:sz="8" w:space="0" w:color="4F81BD"/>
              <w:left w:val="single" w:sz="8" w:space="0" w:color="4F81BD"/>
              <w:bottom w:val="single" w:sz="8" w:space="0" w:color="4F81BD"/>
              <w:right w:val="single" w:sz="8" w:space="0" w:color="4F81BD"/>
            </w:tcBorders>
            <w:shd w:val="clear" w:color="auto" w:fill="D3DFEE"/>
          </w:tcPr>
          <w:p w:rsidR="00B92942" w:rsidRPr="00B50B16" w:rsidRDefault="00B92942" w:rsidP="00F10F9A">
            <w:pPr>
              <w:pStyle w:val="BodyText"/>
              <w:keepLines/>
              <w:spacing w:after="0"/>
              <w:rPr>
                <w:rFonts w:cs="Arial"/>
              </w:rPr>
            </w:pPr>
            <w:r w:rsidRPr="00B50B16">
              <w:rPr>
                <w:rFonts w:cs="Arial"/>
              </w:rPr>
              <w:t>Continue</w:t>
            </w:r>
          </w:p>
        </w:tc>
        <w:tc>
          <w:tcPr>
            <w:tcW w:w="1573" w:type="dxa"/>
            <w:tcBorders>
              <w:top w:val="single" w:sz="8" w:space="0" w:color="4F81BD"/>
              <w:left w:val="single" w:sz="8" w:space="0" w:color="4F81BD"/>
              <w:bottom w:val="single" w:sz="8" w:space="0" w:color="4F81BD"/>
              <w:right w:val="single" w:sz="8" w:space="0" w:color="4F81BD"/>
            </w:tcBorders>
            <w:shd w:val="clear" w:color="auto" w:fill="D3DFEE"/>
          </w:tcPr>
          <w:p w:rsidR="00B92942" w:rsidRPr="00B50B16" w:rsidRDefault="00B92942" w:rsidP="00F10F9A">
            <w:pPr>
              <w:pStyle w:val="BodyText"/>
              <w:keepLines/>
              <w:spacing w:after="0"/>
              <w:rPr>
                <w:rFonts w:cs="Arial"/>
              </w:rPr>
            </w:pPr>
            <w:r w:rsidRPr="00B50B16">
              <w:rPr>
                <w:rFonts w:cs="Arial"/>
              </w:rPr>
              <w:t>Enabled</w:t>
            </w:r>
          </w:p>
        </w:tc>
        <w:tc>
          <w:tcPr>
            <w:tcW w:w="3793" w:type="dxa"/>
            <w:tcBorders>
              <w:top w:val="single" w:sz="8" w:space="0" w:color="4F81BD"/>
              <w:left w:val="single" w:sz="8" w:space="0" w:color="4F81BD"/>
              <w:bottom w:val="single" w:sz="8" w:space="0" w:color="4F81BD"/>
              <w:right w:val="single" w:sz="8" w:space="0" w:color="4F81BD"/>
            </w:tcBorders>
            <w:shd w:val="clear" w:color="auto" w:fill="D3DFEE"/>
          </w:tcPr>
          <w:p w:rsidR="00B92942" w:rsidRPr="00B50B16" w:rsidRDefault="00B92942" w:rsidP="00F10F9A">
            <w:pPr>
              <w:pStyle w:val="BodyText"/>
              <w:keepLines/>
              <w:spacing w:after="0"/>
              <w:rPr>
                <w:rFonts w:cs="Arial"/>
              </w:rPr>
            </w:pPr>
            <w:r w:rsidRPr="00B50B16">
              <w:rPr>
                <w:rFonts w:cs="Arial"/>
              </w:rPr>
              <w:t>Calling use case</w:t>
            </w:r>
          </w:p>
        </w:tc>
        <w:tc>
          <w:tcPr>
            <w:tcW w:w="3701" w:type="dxa"/>
            <w:tcBorders>
              <w:top w:val="single" w:sz="8" w:space="0" w:color="4F81BD"/>
              <w:left w:val="single" w:sz="8" w:space="0" w:color="4F81BD"/>
              <w:bottom w:val="single" w:sz="8" w:space="0" w:color="4F81BD"/>
              <w:right w:val="single" w:sz="8" w:space="0" w:color="4F81BD"/>
            </w:tcBorders>
            <w:shd w:val="clear" w:color="auto" w:fill="D3DFEE"/>
          </w:tcPr>
          <w:p w:rsidR="00B92942" w:rsidRPr="00B50B16" w:rsidRDefault="00B92942" w:rsidP="00F10F9A">
            <w:pPr>
              <w:pStyle w:val="BodyText"/>
              <w:keepLines/>
              <w:spacing w:after="0"/>
              <w:rPr>
                <w:rFonts w:cs="Arial"/>
              </w:rPr>
            </w:pPr>
            <w:r w:rsidRPr="00B50B16">
              <w:rPr>
                <w:rFonts w:cs="Arial"/>
              </w:rPr>
              <w:t>None</w:t>
            </w:r>
          </w:p>
        </w:tc>
      </w:tr>
    </w:tbl>
    <w:p w:rsidR="00812E04" w:rsidRPr="00B50B16" w:rsidRDefault="00812E04" w:rsidP="00812E04">
      <w:pPr>
        <w:pStyle w:val="BodyText"/>
        <w:rPr>
          <w:rFonts w:cs="Arial"/>
          <w:szCs w:val="26"/>
        </w:rPr>
      </w:pPr>
      <w:r w:rsidRPr="00B50B16">
        <w:rPr>
          <w:rFonts w:cs="Arial"/>
        </w:rPr>
        <w:br w:type="page"/>
      </w:r>
    </w:p>
    <w:p w:rsidR="00B92942" w:rsidRPr="00B50B16" w:rsidRDefault="00B92942" w:rsidP="00E312D0">
      <w:pPr>
        <w:pStyle w:val="Heading3"/>
      </w:pPr>
      <w:r w:rsidRPr="00B50B16">
        <w:lastRenderedPageBreak/>
        <w:t>Data/Input Fields</w:t>
      </w:r>
    </w:p>
    <w:tbl>
      <w:tblPr>
        <w:tblW w:w="4900" w:type="pct"/>
        <w:tblInd w:w="144"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left w:w="115" w:type="dxa"/>
          <w:right w:w="115" w:type="dxa"/>
        </w:tblCellMar>
        <w:tblLook w:val="04A0" w:firstRow="1" w:lastRow="0" w:firstColumn="1" w:lastColumn="0" w:noHBand="0" w:noVBand="1"/>
      </w:tblPr>
      <w:tblGrid>
        <w:gridCol w:w="1174"/>
        <w:gridCol w:w="1086"/>
        <w:gridCol w:w="976"/>
        <w:gridCol w:w="1402"/>
        <w:gridCol w:w="1150"/>
        <w:gridCol w:w="1150"/>
        <w:gridCol w:w="3626"/>
      </w:tblGrid>
      <w:tr w:rsidR="00B92942" w:rsidRPr="00E312D0" w:rsidTr="00E312D0">
        <w:trPr>
          <w:cantSplit/>
          <w:tblHeader/>
        </w:trPr>
        <w:tc>
          <w:tcPr>
            <w:tcW w:w="1187" w:type="dxa"/>
            <w:tcBorders>
              <w:top w:val="single" w:sz="8" w:space="0" w:color="4F81BD"/>
              <w:left w:val="single" w:sz="8" w:space="0" w:color="4F81BD"/>
              <w:bottom w:val="single" w:sz="18" w:space="0" w:color="4F81BD"/>
              <w:right w:val="single" w:sz="8" w:space="0" w:color="4F81BD"/>
            </w:tcBorders>
            <w:vAlign w:val="bottom"/>
          </w:tcPr>
          <w:p w:rsidR="00B92942" w:rsidRPr="00E312D0" w:rsidRDefault="00B92942" w:rsidP="00E312D0">
            <w:pPr>
              <w:pStyle w:val="BodyText"/>
              <w:keepLines/>
              <w:spacing w:after="0"/>
              <w:rPr>
                <w:rFonts w:cs="Arial"/>
                <w:b/>
                <w:bCs/>
                <w:sz w:val="22"/>
                <w:szCs w:val="22"/>
              </w:rPr>
            </w:pPr>
            <w:r w:rsidRPr="00E312D0">
              <w:rPr>
                <w:rFonts w:cs="Arial"/>
                <w:b/>
                <w:bCs/>
                <w:sz w:val="22"/>
                <w:szCs w:val="22"/>
              </w:rPr>
              <w:t>Label</w:t>
            </w:r>
          </w:p>
        </w:tc>
        <w:tc>
          <w:tcPr>
            <w:tcW w:w="1041" w:type="dxa"/>
            <w:tcBorders>
              <w:top w:val="single" w:sz="8" w:space="0" w:color="4F81BD"/>
              <w:left w:val="single" w:sz="8" w:space="0" w:color="4F81BD"/>
              <w:bottom w:val="single" w:sz="18" w:space="0" w:color="4F81BD"/>
              <w:right w:val="single" w:sz="8" w:space="0" w:color="4F81BD"/>
            </w:tcBorders>
            <w:vAlign w:val="bottom"/>
          </w:tcPr>
          <w:p w:rsidR="00B92942" w:rsidRPr="00E312D0" w:rsidRDefault="00B92942" w:rsidP="00E312D0">
            <w:pPr>
              <w:pStyle w:val="BodyText"/>
              <w:keepLines/>
              <w:spacing w:after="0"/>
              <w:rPr>
                <w:rFonts w:cs="Arial"/>
                <w:b/>
                <w:bCs/>
                <w:sz w:val="22"/>
                <w:szCs w:val="22"/>
              </w:rPr>
            </w:pPr>
            <w:r w:rsidRPr="00E312D0">
              <w:rPr>
                <w:rFonts w:cs="Arial"/>
                <w:b/>
                <w:bCs/>
                <w:sz w:val="22"/>
                <w:szCs w:val="22"/>
              </w:rPr>
              <w:t>Editable</w:t>
            </w:r>
          </w:p>
        </w:tc>
        <w:tc>
          <w:tcPr>
            <w:tcW w:w="964" w:type="dxa"/>
            <w:tcBorders>
              <w:top w:val="single" w:sz="8" w:space="0" w:color="4F81BD"/>
              <w:left w:val="single" w:sz="8" w:space="0" w:color="4F81BD"/>
              <w:bottom w:val="single" w:sz="18" w:space="0" w:color="4F81BD"/>
              <w:right w:val="single" w:sz="8" w:space="0" w:color="4F81BD"/>
            </w:tcBorders>
            <w:vAlign w:val="bottom"/>
          </w:tcPr>
          <w:p w:rsidR="00B92942" w:rsidRPr="00E312D0" w:rsidRDefault="00B92942" w:rsidP="00E312D0">
            <w:pPr>
              <w:pStyle w:val="BodyText"/>
              <w:keepLines/>
              <w:spacing w:after="0"/>
              <w:rPr>
                <w:rFonts w:cs="Arial"/>
                <w:b/>
                <w:bCs/>
                <w:sz w:val="22"/>
                <w:szCs w:val="22"/>
              </w:rPr>
            </w:pPr>
            <w:r w:rsidRPr="00E312D0">
              <w:rPr>
                <w:rFonts w:cs="Arial"/>
                <w:b/>
                <w:bCs/>
                <w:sz w:val="22"/>
                <w:szCs w:val="22"/>
              </w:rPr>
              <w:t>Req’d?</w:t>
            </w:r>
          </w:p>
        </w:tc>
        <w:tc>
          <w:tcPr>
            <w:tcW w:w="1453" w:type="dxa"/>
            <w:tcBorders>
              <w:top w:val="single" w:sz="8" w:space="0" w:color="4F81BD"/>
              <w:left w:val="single" w:sz="8" w:space="0" w:color="4F81BD"/>
              <w:bottom w:val="single" w:sz="18" w:space="0" w:color="4F81BD"/>
              <w:right w:val="single" w:sz="8" w:space="0" w:color="4F81BD"/>
            </w:tcBorders>
            <w:vAlign w:val="bottom"/>
          </w:tcPr>
          <w:p w:rsidR="00B92942" w:rsidRPr="00E312D0" w:rsidRDefault="00B92942" w:rsidP="00E312D0">
            <w:pPr>
              <w:pStyle w:val="BodyText"/>
              <w:keepLines/>
              <w:spacing w:after="0"/>
              <w:rPr>
                <w:rFonts w:cs="Arial"/>
                <w:b/>
                <w:bCs/>
                <w:sz w:val="22"/>
                <w:szCs w:val="22"/>
              </w:rPr>
            </w:pPr>
            <w:r w:rsidRPr="00E312D0">
              <w:rPr>
                <w:rFonts w:cs="Arial"/>
                <w:b/>
                <w:bCs/>
                <w:sz w:val="22"/>
                <w:szCs w:val="22"/>
              </w:rPr>
              <w:t>Data Type</w:t>
            </w:r>
          </w:p>
        </w:tc>
        <w:tc>
          <w:tcPr>
            <w:tcW w:w="1164" w:type="dxa"/>
            <w:tcBorders>
              <w:top w:val="single" w:sz="8" w:space="0" w:color="4F81BD"/>
              <w:left w:val="single" w:sz="8" w:space="0" w:color="4F81BD"/>
              <w:bottom w:val="single" w:sz="18" w:space="0" w:color="4F81BD"/>
              <w:right w:val="single" w:sz="8" w:space="0" w:color="4F81BD"/>
            </w:tcBorders>
            <w:vAlign w:val="bottom"/>
          </w:tcPr>
          <w:p w:rsidR="00B92942" w:rsidRPr="00E312D0" w:rsidRDefault="00B92942" w:rsidP="00E312D0">
            <w:pPr>
              <w:pStyle w:val="BodyText"/>
              <w:keepLines/>
              <w:spacing w:after="0"/>
              <w:rPr>
                <w:rFonts w:cs="Arial"/>
                <w:b/>
                <w:bCs/>
                <w:sz w:val="22"/>
                <w:szCs w:val="22"/>
              </w:rPr>
            </w:pPr>
            <w:r w:rsidRPr="00E312D0">
              <w:rPr>
                <w:rFonts w:cs="Arial"/>
                <w:b/>
                <w:bCs/>
                <w:sz w:val="22"/>
                <w:szCs w:val="22"/>
              </w:rPr>
              <w:t>Min</w:t>
            </w:r>
          </w:p>
          <w:p w:rsidR="00B92942" w:rsidRPr="00E312D0" w:rsidRDefault="00B92942" w:rsidP="00E312D0">
            <w:pPr>
              <w:pStyle w:val="BodyText"/>
              <w:keepLines/>
              <w:spacing w:after="0"/>
              <w:rPr>
                <w:rFonts w:cs="Arial"/>
                <w:b/>
                <w:bCs/>
                <w:sz w:val="22"/>
                <w:szCs w:val="22"/>
              </w:rPr>
            </w:pPr>
            <w:r w:rsidRPr="00E312D0">
              <w:rPr>
                <w:rFonts w:cs="Arial"/>
                <w:b/>
                <w:bCs/>
                <w:sz w:val="22"/>
                <w:szCs w:val="22"/>
              </w:rPr>
              <w:t>Length</w:t>
            </w:r>
          </w:p>
        </w:tc>
        <w:tc>
          <w:tcPr>
            <w:tcW w:w="1164" w:type="dxa"/>
            <w:tcBorders>
              <w:top w:val="single" w:sz="8" w:space="0" w:color="4F81BD"/>
              <w:left w:val="single" w:sz="8" w:space="0" w:color="4F81BD"/>
              <w:bottom w:val="single" w:sz="18" w:space="0" w:color="4F81BD"/>
              <w:right w:val="single" w:sz="8" w:space="0" w:color="4F81BD"/>
            </w:tcBorders>
            <w:vAlign w:val="bottom"/>
          </w:tcPr>
          <w:p w:rsidR="00B92942" w:rsidRPr="00E312D0" w:rsidRDefault="00B92942" w:rsidP="00E312D0">
            <w:pPr>
              <w:pStyle w:val="BodyText"/>
              <w:keepLines/>
              <w:spacing w:after="0"/>
              <w:rPr>
                <w:rFonts w:cs="Arial"/>
                <w:b/>
                <w:bCs/>
                <w:sz w:val="22"/>
                <w:szCs w:val="22"/>
              </w:rPr>
            </w:pPr>
            <w:r w:rsidRPr="00E312D0">
              <w:rPr>
                <w:rFonts w:cs="Arial"/>
                <w:b/>
                <w:bCs/>
                <w:sz w:val="22"/>
                <w:szCs w:val="22"/>
              </w:rPr>
              <w:t>Max</w:t>
            </w:r>
          </w:p>
          <w:p w:rsidR="00B92942" w:rsidRPr="00E312D0" w:rsidRDefault="00B92942" w:rsidP="00E312D0">
            <w:pPr>
              <w:pStyle w:val="BodyText"/>
              <w:keepLines/>
              <w:spacing w:after="0"/>
              <w:rPr>
                <w:rFonts w:cs="Arial"/>
                <w:b/>
                <w:bCs/>
                <w:sz w:val="22"/>
                <w:szCs w:val="22"/>
              </w:rPr>
            </w:pPr>
            <w:r w:rsidRPr="00E312D0">
              <w:rPr>
                <w:rFonts w:cs="Arial"/>
                <w:b/>
                <w:bCs/>
                <w:sz w:val="22"/>
                <w:szCs w:val="22"/>
              </w:rPr>
              <w:t>Length</w:t>
            </w:r>
          </w:p>
        </w:tc>
        <w:tc>
          <w:tcPr>
            <w:tcW w:w="3836" w:type="dxa"/>
            <w:tcBorders>
              <w:top w:val="single" w:sz="8" w:space="0" w:color="4F81BD"/>
              <w:left w:val="single" w:sz="8" w:space="0" w:color="4F81BD"/>
              <w:bottom w:val="single" w:sz="18" w:space="0" w:color="4F81BD"/>
              <w:right w:val="single" w:sz="8" w:space="0" w:color="4F81BD"/>
            </w:tcBorders>
            <w:vAlign w:val="bottom"/>
          </w:tcPr>
          <w:p w:rsidR="00B92942" w:rsidRPr="00E312D0" w:rsidRDefault="00B92942" w:rsidP="00E312D0">
            <w:pPr>
              <w:pStyle w:val="BodyText"/>
              <w:keepLines/>
              <w:spacing w:after="0"/>
              <w:rPr>
                <w:rFonts w:cs="Arial"/>
                <w:b/>
                <w:bCs/>
                <w:sz w:val="22"/>
                <w:szCs w:val="22"/>
              </w:rPr>
            </w:pPr>
            <w:r w:rsidRPr="00E312D0">
              <w:rPr>
                <w:rFonts w:cs="Arial"/>
                <w:b/>
                <w:bCs/>
                <w:sz w:val="22"/>
                <w:szCs w:val="22"/>
              </w:rPr>
              <w:t>Notes</w:t>
            </w:r>
          </w:p>
        </w:tc>
      </w:tr>
      <w:tr w:rsidR="00ED317F" w:rsidRPr="00B50B16" w:rsidTr="00F10F9A">
        <w:trPr>
          <w:cantSplit/>
        </w:trPr>
        <w:tc>
          <w:tcPr>
            <w:tcW w:w="1187" w:type="dxa"/>
            <w:tcBorders>
              <w:top w:val="single" w:sz="8" w:space="0" w:color="4F81BD"/>
              <w:left w:val="single" w:sz="8" w:space="0" w:color="4F81BD"/>
              <w:bottom w:val="single" w:sz="8" w:space="0" w:color="4F81BD"/>
              <w:right w:val="single" w:sz="8" w:space="0" w:color="4F81BD"/>
            </w:tcBorders>
            <w:shd w:val="clear" w:color="auto" w:fill="D3DFEE"/>
          </w:tcPr>
          <w:p w:rsidR="00ED317F" w:rsidRPr="00B50B16" w:rsidRDefault="00ED317F" w:rsidP="00F10F9A">
            <w:pPr>
              <w:pStyle w:val="BodyText"/>
              <w:spacing w:after="0"/>
              <w:rPr>
                <w:rFonts w:cs="Arial"/>
                <w:bCs/>
              </w:rPr>
            </w:pPr>
            <w:r w:rsidRPr="00B50B16">
              <w:rPr>
                <w:rFonts w:cs="Arial"/>
                <w:bCs/>
              </w:rPr>
              <w:t>Phone Number</w:t>
            </w:r>
          </w:p>
        </w:tc>
        <w:tc>
          <w:tcPr>
            <w:tcW w:w="1041" w:type="dxa"/>
            <w:tcBorders>
              <w:top w:val="single" w:sz="8" w:space="0" w:color="4F81BD"/>
              <w:left w:val="single" w:sz="8" w:space="0" w:color="4F81BD"/>
              <w:bottom w:val="single" w:sz="8" w:space="0" w:color="4F81BD"/>
              <w:right w:val="single" w:sz="8" w:space="0" w:color="4F81BD"/>
            </w:tcBorders>
            <w:shd w:val="clear" w:color="auto" w:fill="D3DFEE"/>
          </w:tcPr>
          <w:p w:rsidR="00ED317F" w:rsidRPr="00B50B16" w:rsidRDefault="00ED317F" w:rsidP="00F10F9A">
            <w:pPr>
              <w:pStyle w:val="BodyText"/>
              <w:spacing w:after="0"/>
              <w:rPr>
                <w:rFonts w:cs="Arial"/>
              </w:rPr>
            </w:pPr>
            <w:r w:rsidRPr="00B50B16">
              <w:rPr>
                <w:rFonts w:cs="Arial"/>
              </w:rPr>
              <w:t>N/A</w:t>
            </w:r>
          </w:p>
        </w:tc>
        <w:tc>
          <w:tcPr>
            <w:tcW w:w="964" w:type="dxa"/>
            <w:tcBorders>
              <w:top w:val="single" w:sz="8" w:space="0" w:color="4F81BD"/>
              <w:left w:val="single" w:sz="8" w:space="0" w:color="4F81BD"/>
              <w:bottom w:val="single" w:sz="8" w:space="0" w:color="4F81BD"/>
              <w:right w:val="single" w:sz="8" w:space="0" w:color="4F81BD"/>
            </w:tcBorders>
            <w:shd w:val="clear" w:color="auto" w:fill="D3DFEE"/>
          </w:tcPr>
          <w:p w:rsidR="00ED317F" w:rsidRPr="00B50B16" w:rsidRDefault="00ED317F" w:rsidP="00F10F9A">
            <w:pPr>
              <w:pStyle w:val="BodyText"/>
              <w:spacing w:after="0"/>
              <w:rPr>
                <w:rFonts w:cs="Arial"/>
              </w:rPr>
            </w:pPr>
            <w:r w:rsidRPr="00B50B16">
              <w:rPr>
                <w:rFonts w:cs="Arial"/>
              </w:rPr>
              <w:t>N/A</w:t>
            </w:r>
          </w:p>
        </w:tc>
        <w:tc>
          <w:tcPr>
            <w:tcW w:w="1453" w:type="dxa"/>
            <w:tcBorders>
              <w:top w:val="single" w:sz="8" w:space="0" w:color="4F81BD"/>
              <w:left w:val="single" w:sz="8" w:space="0" w:color="4F81BD"/>
              <w:bottom w:val="single" w:sz="8" w:space="0" w:color="4F81BD"/>
              <w:right w:val="single" w:sz="8" w:space="0" w:color="4F81BD"/>
            </w:tcBorders>
            <w:shd w:val="clear" w:color="auto" w:fill="D3DFEE"/>
          </w:tcPr>
          <w:p w:rsidR="00ED317F" w:rsidRPr="00B50B16" w:rsidRDefault="00ED317F" w:rsidP="00F10F9A">
            <w:pPr>
              <w:pStyle w:val="BodyText"/>
              <w:spacing w:after="0"/>
              <w:rPr>
                <w:rFonts w:cs="Arial"/>
              </w:rPr>
            </w:pPr>
            <w:r w:rsidRPr="00B50B16">
              <w:rPr>
                <w:rFonts w:cs="Arial"/>
              </w:rPr>
              <w:t>N/A</w:t>
            </w:r>
          </w:p>
        </w:tc>
        <w:tc>
          <w:tcPr>
            <w:tcW w:w="1164" w:type="dxa"/>
            <w:tcBorders>
              <w:top w:val="single" w:sz="8" w:space="0" w:color="4F81BD"/>
              <w:left w:val="single" w:sz="8" w:space="0" w:color="4F81BD"/>
              <w:bottom w:val="single" w:sz="8" w:space="0" w:color="4F81BD"/>
              <w:right w:val="single" w:sz="8" w:space="0" w:color="4F81BD"/>
            </w:tcBorders>
            <w:shd w:val="clear" w:color="auto" w:fill="D3DFEE"/>
          </w:tcPr>
          <w:p w:rsidR="00ED317F" w:rsidRPr="00B50B16" w:rsidRDefault="00ED317F" w:rsidP="00F10F9A">
            <w:pPr>
              <w:pStyle w:val="BodyText"/>
              <w:spacing w:after="0"/>
              <w:rPr>
                <w:rFonts w:cs="Arial"/>
              </w:rPr>
            </w:pPr>
            <w:r w:rsidRPr="00B50B16">
              <w:rPr>
                <w:rFonts w:cs="Arial"/>
              </w:rPr>
              <w:t>N/A</w:t>
            </w:r>
          </w:p>
        </w:tc>
        <w:tc>
          <w:tcPr>
            <w:tcW w:w="1164" w:type="dxa"/>
            <w:tcBorders>
              <w:top w:val="single" w:sz="8" w:space="0" w:color="4F81BD"/>
              <w:left w:val="single" w:sz="8" w:space="0" w:color="4F81BD"/>
              <w:bottom w:val="single" w:sz="8" w:space="0" w:color="4F81BD"/>
              <w:right w:val="single" w:sz="8" w:space="0" w:color="4F81BD"/>
            </w:tcBorders>
            <w:shd w:val="clear" w:color="auto" w:fill="D3DFEE"/>
          </w:tcPr>
          <w:p w:rsidR="00ED317F" w:rsidRPr="00B50B16" w:rsidRDefault="00ED317F" w:rsidP="00F10F9A">
            <w:pPr>
              <w:pStyle w:val="BodyText"/>
              <w:spacing w:after="0"/>
              <w:rPr>
                <w:rFonts w:cs="Arial"/>
              </w:rPr>
            </w:pPr>
            <w:r w:rsidRPr="00B50B16">
              <w:rPr>
                <w:rFonts w:cs="Arial"/>
              </w:rPr>
              <w:t>N/A</w:t>
            </w:r>
          </w:p>
        </w:tc>
        <w:tc>
          <w:tcPr>
            <w:tcW w:w="3836" w:type="dxa"/>
            <w:tcBorders>
              <w:top w:val="single" w:sz="8" w:space="0" w:color="4F81BD"/>
              <w:left w:val="single" w:sz="8" w:space="0" w:color="4F81BD"/>
              <w:bottom w:val="single" w:sz="8" w:space="0" w:color="4F81BD"/>
              <w:right w:val="single" w:sz="8" w:space="0" w:color="4F81BD"/>
            </w:tcBorders>
            <w:shd w:val="clear" w:color="auto" w:fill="D3DFEE"/>
          </w:tcPr>
          <w:p w:rsidR="00ED317F" w:rsidRPr="00B50B16" w:rsidRDefault="00776F67" w:rsidP="00776F67">
            <w:pPr>
              <w:pStyle w:val="BodyText"/>
              <w:spacing w:after="0"/>
              <w:rPr>
                <w:rFonts w:cs="Arial"/>
              </w:rPr>
            </w:pPr>
            <w:r w:rsidRPr="00B50B16">
              <w:rPr>
                <w:rFonts w:cs="Arial"/>
              </w:rPr>
              <w:t>Display only</w:t>
            </w:r>
          </w:p>
        </w:tc>
      </w:tr>
      <w:tr w:rsidR="00ED317F" w:rsidRPr="00B50B16" w:rsidTr="00F10F9A">
        <w:trPr>
          <w:cantSplit/>
        </w:trPr>
        <w:tc>
          <w:tcPr>
            <w:tcW w:w="1187" w:type="dxa"/>
            <w:tcBorders>
              <w:top w:val="single" w:sz="8" w:space="0" w:color="4F81BD"/>
              <w:left w:val="single" w:sz="8" w:space="0" w:color="4F81BD"/>
              <w:bottom w:val="single" w:sz="8" w:space="0" w:color="4F81BD"/>
              <w:right w:val="single" w:sz="8" w:space="0" w:color="4F81BD"/>
            </w:tcBorders>
            <w:shd w:val="clear" w:color="auto" w:fill="D3DFEE"/>
          </w:tcPr>
          <w:p w:rsidR="00ED317F" w:rsidRPr="00B50B16" w:rsidRDefault="00ED317F" w:rsidP="00F10F9A">
            <w:pPr>
              <w:pStyle w:val="BodyText"/>
              <w:spacing w:after="0"/>
              <w:rPr>
                <w:rFonts w:cs="Arial"/>
                <w:bCs/>
              </w:rPr>
            </w:pPr>
            <w:r w:rsidRPr="00B50B16">
              <w:rPr>
                <w:rFonts w:cs="Arial"/>
                <w:bCs/>
              </w:rPr>
              <w:t>Prefix</w:t>
            </w:r>
          </w:p>
        </w:tc>
        <w:tc>
          <w:tcPr>
            <w:tcW w:w="1041" w:type="dxa"/>
            <w:tcBorders>
              <w:top w:val="single" w:sz="8" w:space="0" w:color="4F81BD"/>
              <w:left w:val="single" w:sz="8" w:space="0" w:color="4F81BD"/>
              <w:bottom w:val="single" w:sz="8" w:space="0" w:color="4F81BD"/>
              <w:right w:val="single" w:sz="8" w:space="0" w:color="4F81BD"/>
            </w:tcBorders>
            <w:shd w:val="clear" w:color="auto" w:fill="D3DFEE"/>
          </w:tcPr>
          <w:p w:rsidR="00ED317F" w:rsidRPr="00B50B16" w:rsidRDefault="00ED317F" w:rsidP="00F10F9A">
            <w:pPr>
              <w:pStyle w:val="BodyText"/>
              <w:spacing w:after="0"/>
              <w:rPr>
                <w:rFonts w:cs="Arial"/>
              </w:rPr>
            </w:pPr>
            <w:r w:rsidRPr="00B50B16">
              <w:rPr>
                <w:rFonts w:cs="Arial"/>
              </w:rPr>
              <w:t>N/A</w:t>
            </w:r>
          </w:p>
        </w:tc>
        <w:tc>
          <w:tcPr>
            <w:tcW w:w="964" w:type="dxa"/>
            <w:tcBorders>
              <w:top w:val="single" w:sz="8" w:space="0" w:color="4F81BD"/>
              <w:left w:val="single" w:sz="8" w:space="0" w:color="4F81BD"/>
              <w:bottom w:val="single" w:sz="8" w:space="0" w:color="4F81BD"/>
              <w:right w:val="single" w:sz="8" w:space="0" w:color="4F81BD"/>
            </w:tcBorders>
            <w:shd w:val="clear" w:color="auto" w:fill="D3DFEE"/>
          </w:tcPr>
          <w:p w:rsidR="00ED317F" w:rsidRPr="00B50B16" w:rsidRDefault="00ED317F" w:rsidP="00F10F9A">
            <w:pPr>
              <w:pStyle w:val="BodyText"/>
              <w:spacing w:after="0"/>
              <w:rPr>
                <w:rFonts w:cs="Arial"/>
              </w:rPr>
            </w:pPr>
            <w:r w:rsidRPr="00B50B16">
              <w:rPr>
                <w:rFonts w:cs="Arial"/>
              </w:rPr>
              <w:t>N/A</w:t>
            </w:r>
          </w:p>
        </w:tc>
        <w:tc>
          <w:tcPr>
            <w:tcW w:w="1453" w:type="dxa"/>
            <w:tcBorders>
              <w:top w:val="single" w:sz="8" w:space="0" w:color="4F81BD"/>
              <w:left w:val="single" w:sz="8" w:space="0" w:color="4F81BD"/>
              <w:bottom w:val="single" w:sz="8" w:space="0" w:color="4F81BD"/>
              <w:right w:val="single" w:sz="8" w:space="0" w:color="4F81BD"/>
            </w:tcBorders>
            <w:shd w:val="clear" w:color="auto" w:fill="D3DFEE"/>
          </w:tcPr>
          <w:p w:rsidR="00ED317F" w:rsidRPr="00B50B16" w:rsidRDefault="00ED317F" w:rsidP="00F10F9A">
            <w:pPr>
              <w:pStyle w:val="BodyText"/>
              <w:spacing w:after="0"/>
              <w:rPr>
                <w:rFonts w:cs="Arial"/>
              </w:rPr>
            </w:pPr>
            <w:r w:rsidRPr="00B50B16">
              <w:rPr>
                <w:rFonts w:cs="Arial"/>
              </w:rPr>
              <w:t>N/A</w:t>
            </w:r>
          </w:p>
        </w:tc>
        <w:tc>
          <w:tcPr>
            <w:tcW w:w="1164" w:type="dxa"/>
            <w:tcBorders>
              <w:top w:val="single" w:sz="8" w:space="0" w:color="4F81BD"/>
              <w:left w:val="single" w:sz="8" w:space="0" w:color="4F81BD"/>
              <w:bottom w:val="single" w:sz="8" w:space="0" w:color="4F81BD"/>
              <w:right w:val="single" w:sz="8" w:space="0" w:color="4F81BD"/>
            </w:tcBorders>
            <w:shd w:val="clear" w:color="auto" w:fill="D3DFEE"/>
          </w:tcPr>
          <w:p w:rsidR="00ED317F" w:rsidRPr="00B50B16" w:rsidRDefault="00ED317F" w:rsidP="00F10F9A">
            <w:pPr>
              <w:pStyle w:val="BodyText"/>
              <w:spacing w:after="0"/>
              <w:rPr>
                <w:rFonts w:cs="Arial"/>
              </w:rPr>
            </w:pPr>
            <w:r w:rsidRPr="00B50B16">
              <w:rPr>
                <w:rFonts w:cs="Arial"/>
              </w:rPr>
              <w:t>N/A</w:t>
            </w:r>
          </w:p>
        </w:tc>
        <w:tc>
          <w:tcPr>
            <w:tcW w:w="1164" w:type="dxa"/>
            <w:tcBorders>
              <w:top w:val="single" w:sz="8" w:space="0" w:color="4F81BD"/>
              <w:left w:val="single" w:sz="8" w:space="0" w:color="4F81BD"/>
              <w:bottom w:val="single" w:sz="8" w:space="0" w:color="4F81BD"/>
              <w:right w:val="single" w:sz="8" w:space="0" w:color="4F81BD"/>
            </w:tcBorders>
            <w:shd w:val="clear" w:color="auto" w:fill="D3DFEE"/>
          </w:tcPr>
          <w:p w:rsidR="00ED317F" w:rsidRPr="00B50B16" w:rsidRDefault="00ED317F" w:rsidP="00F10F9A">
            <w:pPr>
              <w:pStyle w:val="BodyText"/>
              <w:spacing w:after="0"/>
              <w:rPr>
                <w:rFonts w:cs="Arial"/>
              </w:rPr>
            </w:pPr>
            <w:r w:rsidRPr="00B50B16">
              <w:rPr>
                <w:rFonts w:cs="Arial"/>
              </w:rPr>
              <w:t>N/A</w:t>
            </w:r>
          </w:p>
        </w:tc>
        <w:tc>
          <w:tcPr>
            <w:tcW w:w="3836" w:type="dxa"/>
            <w:tcBorders>
              <w:top w:val="single" w:sz="8" w:space="0" w:color="4F81BD"/>
              <w:left w:val="single" w:sz="8" w:space="0" w:color="4F81BD"/>
              <w:bottom w:val="single" w:sz="8" w:space="0" w:color="4F81BD"/>
              <w:right w:val="single" w:sz="8" w:space="0" w:color="4F81BD"/>
            </w:tcBorders>
            <w:shd w:val="clear" w:color="auto" w:fill="D3DFEE"/>
          </w:tcPr>
          <w:p w:rsidR="00ED317F" w:rsidRPr="00B50B16" w:rsidRDefault="00776F67" w:rsidP="00F10F9A">
            <w:pPr>
              <w:pStyle w:val="BodyText"/>
              <w:spacing w:after="0"/>
              <w:rPr>
                <w:rFonts w:cs="Arial"/>
              </w:rPr>
            </w:pPr>
            <w:r w:rsidRPr="00B50B16">
              <w:rPr>
                <w:rFonts w:cs="Arial"/>
              </w:rPr>
              <w:t>Display only</w:t>
            </w:r>
          </w:p>
        </w:tc>
      </w:tr>
      <w:tr w:rsidR="00ED317F" w:rsidRPr="00B50B16" w:rsidTr="00F10F9A">
        <w:trPr>
          <w:cantSplit/>
        </w:trPr>
        <w:tc>
          <w:tcPr>
            <w:tcW w:w="1187" w:type="dxa"/>
            <w:tcBorders>
              <w:top w:val="single" w:sz="8" w:space="0" w:color="4F81BD"/>
              <w:left w:val="single" w:sz="8" w:space="0" w:color="4F81BD"/>
              <w:bottom w:val="single" w:sz="8" w:space="0" w:color="4F81BD"/>
              <w:right w:val="single" w:sz="8" w:space="0" w:color="4F81BD"/>
            </w:tcBorders>
            <w:shd w:val="clear" w:color="auto" w:fill="D3DFEE"/>
          </w:tcPr>
          <w:p w:rsidR="00ED317F" w:rsidRPr="00B50B16" w:rsidRDefault="00ED317F" w:rsidP="00F10F9A">
            <w:pPr>
              <w:pStyle w:val="BodyText"/>
              <w:spacing w:after="0"/>
              <w:rPr>
                <w:rFonts w:cs="Arial"/>
                <w:bCs/>
              </w:rPr>
            </w:pPr>
            <w:r w:rsidRPr="00B50B16">
              <w:rPr>
                <w:rFonts w:cs="Arial"/>
                <w:bCs/>
              </w:rPr>
              <w:t>First Name</w:t>
            </w:r>
          </w:p>
        </w:tc>
        <w:tc>
          <w:tcPr>
            <w:tcW w:w="1041" w:type="dxa"/>
            <w:tcBorders>
              <w:top w:val="single" w:sz="8" w:space="0" w:color="4F81BD"/>
              <w:left w:val="single" w:sz="8" w:space="0" w:color="4F81BD"/>
              <w:bottom w:val="single" w:sz="8" w:space="0" w:color="4F81BD"/>
              <w:right w:val="single" w:sz="8" w:space="0" w:color="4F81BD"/>
            </w:tcBorders>
            <w:shd w:val="clear" w:color="auto" w:fill="D3DFEE"/>
          </w:tcPr>
          <w:p w:rsidR="00ED317F" w:rsidRPr="00B50B16" w:rsidRDefault="00ED317F" w:rsidP="00F10F9A">
            <w:pPr>
              <w:pStyle w:val="BodyText"/>
              <w:spacing w:after="0"/>
              <w:rPr>
                <w:rFonts w:cs="Arial"/>
              </w:rPr>
            </w:pPr>
            <w:r w:rsidRPr="00B50B16">
              <w:rPr>
                <w:rFonts w:cs="Arial"/>
              </w:rPr>
              <w:t>N/A</w:t>
            </w:r>
          </w:p>
        </w:tc>
        <w:tc>
          <w:tcPr>
            <w:tcW w:w="964" w:type="dxa"/>
            <w:tcBorders>
              <w:top w:val="single" w:sz="8" w:space="0" w:color="4F81BD"/>
              <w:left w:val="single" w:sz="8" w:space="0" w:color="4F81BD"/>
              <w:bottom w:val="single" w:sz="8" w:space="0" w:color="4F81BD"/>
              <w:right w:val="single" w:sz="8" w:space="0" w:color="4F81BD"/>
            </w:tcBorders>
            <w:shd w:val="clear" w:color="auto" w:fill="D3DFEE"/>
          </w:tcPr>
          <w:p w:rsidR="00ED317F" w:rsidRPr="00B50B16" w:rsidRDefault="00ED317F" w:rsidP="00F10F9A">
            <w:pPr>
              <w:pStyle w:val="BodyText"/>
              <w:spacing w:after="0"/>
              <w:rPr>
                <w:rFonts w:cs="Arial"/>
              </w:rPr>
            </w:pPr>
            <w:r w:rsidRPr="00B50B16">
              <w:rPr>
                <w:rFonts w:cs="Arial"/>
              </w:rPr>
              <w:t>N/A</w:t>
            </w:r>
          </w:p>
        </w:tc>
        <w:tc>
          <w:tcPr>
            <w:tcW w:w="1453" w:type="dxa"/>
            <w:tcBorders>
              <w:top w:val="single" w:sz="8" w:space="0" w:color="4F81BD"/>
              <w:left w:val="single" w:sz="8" w:space="0" w:color="4F81BD"/>
              <w:bottom w:val="single" w:sz="8" w:space="0" w:color="4F81BD"/>
              <w:right w:val="single" w:sz="8" w:space="0" w:color="4F81BD"/>
            </w:tcBorders>
            <w:shd w:val="clear" w:color="auto" w:fill="D3DFEE"/>
          </w:tcPr>
          <w:p w:rsidR="00ED317F" w:rsidRPr="00B50B16" w:rsidRDefault="00ED317F" w:rsidP="00F10F9A">
            <w:pPr>
              <w:pStyle w:val="BodyText"/>
              <w:spacing w:after="0"/>
              <w:rPr>
                <w:rFonts w:cs="Arial"/>
              </w:rPr>
            </w:pPr>
            <w:r w:rsidRPr="00B50B16">
              <w:rPr>
                <w:rFonts w:cs="Arial"/>
              </w:rPr>
              <w:t>N/A</w:t>
            </w:r>
          </w:p>
        </w:tc>
        <w:tc>
          <w:tcPr>
            <w:tcW w:w="1164" w:type="dxa"/>
            <w:tcBorders>
              <w:top w:val="single" w:sz="8" w:space="0" w:color="4F81BD"/>
              <w:left w:val="single" w:sz="8" w:space="0" w:color="4F81BD"/>
              <w:bottom w:val="single" w:sz="8" w:space="0" w:color="4F81BD"/>
              <w:right w:val="single" w:sz="8" w:space="0" w:color="4F81BD"/>
            </w:tcBorders>
            <w:shd w:val="clear" w:color="auto" w:fill="D3DFEE"/>
          </w:tcPr>
          <w:p w:rsidR="00ED317F" w:rsidRPr="00B50B16" w:rsidRDefault="00ED317F" w:rsidP="00F10F9A">
            <w:pPr>
              <w:pStyle w:val="BodyText"/>
              <w:spacing w:after="0"/>
              <w:rPr>
                <w:rFonts w:cs="Arial"/>
              </w:rPr>
            </w:pPr>
            <w:r w:rsidRPr="00B50B16">
              <w:rPr>
                <w:rFonts w:cs="Arial"/>
              </w:rPr>
              <w:t>N/A</w:t>
            </w:r>
          </w:p>
        </w:tc>
        <w:tc>
          <w:tcPr>
            <w:tcW w:w="1164" w:type="dxa"/>
            <w:tcBorders>
              <w:top w:val="single" w:sz="8" w:space="0" w:color="4F81BD"/>
              <w:left w:val="single" w:sz="8" w:space="0" w:color="4F81BD"/>
              <w:bottom w:val="single" w:sz="8" w:space="0" w:color="4F81BD"/>
              <w:right w:val="single" w:sz="8" w:space="0" w:color="4F81BD"/>
            </w:tcBorders>
            <w:shd w:val="clear" w:color="auto" w:fill="D3DFEE"/>
          </w:tcPr>
          <w:p w:rsidR="00ED317F" w:rsidRPr="00B50B16" w:rsidRDefault="00ED317F" w:rsidP="00F10F9A">
            <w:pPr>
              <w:pStyle w:val="BodyText"/>
              <w:spacing w:after="0"/>
              <w:rPr>
                <w:rFonts w:cs="Arial"/>
              </w:rPr>
            </w:pPr>
            <w:r w:rsidRPr="00B50B16">
              <w:rPr>
                <w:rFonts w:cs="Arial"/>
              </w:rPr>
              <w:t>N/A</w:t>
            </w:r>
          </w:p>
        </w:tc>
        <w:tc>
          <w:tcPr>
            <w:tcW w:w="3836" w:type="dxa"/>
            <w:tcBorders>
              <w:top w:val="single" w:sz="8" w:space="0" w:color="4F81BD"/>
              <w:left w:val="single" w:sz="8" w:space="0" w:color="4F81BD"/>
              <w:bottom w:val="single" w:sz="8" w:space="0" w:color="4F81BD"/>
              <w:right w:val="single" w:sz="8" w:space="0" w:color="4F81BD"/>
            </w:tcBorders>
            <w:shd w:val="clear" w:color="auto" w:fill="D3DFEE"/>
          </w:tcPr>
          <w:p w:rsidR="00ED317F" w:rsidRPr="00B50B16" w:rsidRDefault="00776F67" w:rsidP="00F10F9A">
            <w:pPr>
              <w:pStyle w:val="BodyText"/>
              <w:spacing w:after="0"/>
              <w:rPr>
                <w:rFonts w:cs="Arial"/>
              </w:rPr>
            </w:pPr>
            <w:r w:rsidRPr="00B50B16">
              <w:rPr>
                <w:rFonts w:cs="Arial"/>
              </w:rPr>
              <w:t>Display only</w:t>
            </w:r>
          </w:p>
        </w:tc>
      </w:tr>
      <w:tr w:rsidR="00ED317F" w:rsidRPr="00B50B16" w:rsidTr="00F10F9A">
        <w:trPr>
          <w:cantSplit/>
        </w:trPr>
        <w:tc>
          <w:tcPr>
            <w:tcW w:w="1187" w:type="dxa"/>
            <w:tcBorders>
              <w:top w:val="single" w:sz="8" w:space="0" w:color="4F81BD"/>
              <w:left w:val="single" w:sz="8" w:space="0" w:color="4F81BD"/>
              <w:bottom w:val="single" w:sz="8" w:space="0" w:color="4F81BD"/>
              <w:right w:val="single" w:sz="8" w:space="0" w:color="4F81BD"/>
            </w:tcBorders>
            <w:shd w:val="clear" w:color="auto" w:fill="D3DFEE"/>
          </w:tcPr>
          <w:p w:rsidR="00ED317F" w:rsidRPr="00B50B16" w:rsidRDefault="00ED317F" w:rsidP="00F10F9A">
            <w:pPr>
              <w:pStyle w:val="BodyText"/>
              <w:spacing w:after="0"/>
              <w:rPr>
                <w:rFonts w:cs="Arial"/>
                <w:bCs/>
              </w:rPr>
            </w:pPr>
            <w:r w:rsidRPr="00B50B16">
              <w:rPr>
                <w:rFonts w:cs="Arial"/>
                <w:bCs/>
              </w:rPr>
              <w:t>Last Name</w:t>
            </w:r>
          </w:p>
        </w:tc>
        <w:tc>
          <w:tcPr>
            <w:tcW w:w="1041" w:type="dxa"/>
            <w:tcBorders>
              <w:top w:val="single" w:sz="8" w:space="0" w:color="4F81BD"/>
              <w:left w:val="single" w:sz="8" w:space="0" w:color="4F81BD"/>
              <w:bottom w:val="single" w:sz="8" w:space="0" w:color="4F81BD"/>
              <w:right w:val="single" w:sz="8" w:space="0" w:color="4F81BD"/>
            </w:tcBorders>
            <w:shd w:val="clear" w:color="auto" w:fill="D3DFEE"/>
          </w:tcPr>
          <w:p w:rsidR="00ED317F" w:rsidRPr="00B50B16" w:rsidRDefault="00ED317F" w:rsidP="00F10F9A">
            <w:pPr>
              <w:pStyle w:val="BodyText"/>
              <w:spacing w:after="0"/>
              <w:rPr>
                <w:rFonts w:cs="Arial"/>
              </w:rPr>
            </w:pPr>
            <w:r w:rsidRPr="00B50B16">
              <w:rPr>
                <w:rFonts w:cs="Arial"/>
              </w:rPr>
              <w:t>N/A</w:t>
            </w:r>
          </w:p>
        </w:tc>
        <w:tc>
          <w:tcPr>
            <w:tcW w:w="964" w:type="dxa"/>
            <w:tcBorders>
              <w:top w:val="single" w:sz="8" w:space="0" w:color="4F81BD"/>
              <w:left w:val="single" w:sz="8" w:space="0" w:color="4F81BD"/>
              <w:bottom w:val="single" w:sz="8" w:space="0" w:color="4F81BD"/>
              <w:right w:val="single" w:sz="8" w:space="0" w:color="4F81BD"/>
            </w:tcBorders>
            <w:shd w:val="clear" w:color="auto" w:fill="D3DFEE"/>
          </w:tcPr>
          <w:p w:rsidR="00ED317F" w:rsidRPr="00B50B16" w:rsidRDefault="00ED317F" w:rsidP="00F10F9A">
            <w:pPr>
              <w:pStyle w:val="BodyText"/>
              <w:spacing w:after="0"/>
              <w:rPr>
                <w:rFonts w:cs="Arial"/>
              </w:rPr>
            </w:pPr>
            <w:r w:rsidRPr="00B50B16">
              <w:rPr>
                <w:rFonts w:cs="Arial"/>
              </w:rPr>
              <w:t>N/A</w:t>
            </w:r>
          </w:p>
        </w:tc>
        <w:tc>
          <w:tcPr>
            <w:tcW w:w="1453" w:type="dxa"/>
            <w:tcBorders>
              <w:top w:val="single" w:sz="8" w:space="0" w:color="4F81BD"/>
              <w:left w:val="single" w:sz="8" w:space="0" w:color="4F81BD"/>
              <w:bottom w:val="single" w:sz="8" w:space="0" w:color="4F81BD"/>
              <w:right w:val="single" w:sz="8" w:space="0" w:color="4F81BD"/>
            </w:tcBorders>
            <w:shd w:val="clear" w:color="auto" w:fill="D3DFEE"/>
          </w:tcPr>
          <w:p w:rsidR="00ED317F" w:rsidRPr="00B50B16" w:rsidRDefault="00ED317F" w:rsidP="00F10F9A">
            <w:pPr>
              <w:pStyle w:val="BodyText"/>
              <w:spacing w:after="0"/>
              <w:rPr>
                <w:rFonts w:cs="Arial"/>
              </w:rPr>
            </w:pPr>
            <w:r w:rsidRPr="00B50B16">
              <w:rPr>
                <w:rFonts w:cs="Arial"/>
              </w:rPr>
              <w:t>N/A</w:t>
            </w:r>
          </w:p>
        </w:tc>
        <w:tc>
          <w:tcPr>
            <w:tcW w:w="1164" w:type="dxa"/>
            <w:tcBorders>
              <w:top w:val="single" w:sz="8" w:space="0" w:color="4F81BD"/>
              <w:left w:val="single" w:sz="8" w:space="0" w:color="4F81BD"/>
              <w:bottom w:val="single" w:sz="8" w:space="0" w:color="4F81BD"/>
              <w:right w:val="single" w:sz="8" w:space="0" w:color="4F81BD"/>
            </w:tcBorders>
            <w:shd w:val="clear" w:color="auto" w:fill="D3DFEE"/>
          </w:tcPr>
          <w:p w:rsidR="00ED317F" w:rsidRPr="00B50B16" w:rsidRDefault="00ED317F" w:rsidP="00F10F9A">
            <w:pPr>
              <w:pStyle w:val="BodyText"/>
              <w:spacing w:after="0"/>
              <w:rPr>
                <w:rFonts w:cs="Arial"/>
              </w:rPr>
            </w:pPr>
            <w:r w:rsidRPr="00B50B16">
              <w:rPr>
                <w:rFonts w:cs="Arial"/>
              </w:rPr>
              <w:t>N/A</w:t>
            </w:r>
          </w:p>
        </w:tc>
        <w:tc>
          <w:tcPr>
            <w:tcW w:w="1164" w:type="dxa"/>
            <w:tcBorders>
              <w:top w:val="single" w:sz="8" w:space="0" w:color="4F81BD"/>
              <w:left w:val="single" w:sz="8" w:space="0" w:color="4F81BD"/>
              <w:bottom w:val="single" w:sz="8" w:space="0" w:color="4F81BD"/>
              <w:right w:val="single" w:sz="8" w:space="0" w:color="4F81BD"/>
            </w:tcBorders>
            <w:shd w:val="clear" w:color="auto" w:fill="D3DFEE"/>
          </w:tcPr>
          <w:p w:rsidR="00ED317F" w:rsidRPr="00B50B16" w:rsidRDefault="00ED317F" w:rsidP="00F10F9A">
            <w:pPr>
              <w:pStyle w:val="BodyText"/>
              <w:spacing w:after="0"/>
              <w:rPr>
                <w:rFonts w:cs="Arial"/>
              </w:rPr>
            </w:pPr>
            <w:r w:rsidRPr="00B50B16">
              <w:rPr>
                <w:rFonts w:cs="Arial"/>
              </w:rPr>
              <w:t>N/A</w:t>
            </w:r>
          </w:p>
        </w:tc>
        <w:tc>
          <w:tcPr>
            <w:tcW w:w="3836" w:type="dxa"/>
            <w:tcBorders>
              <w:top w:val="single" w:sz="8" w:space="0" w:color="4F81BD"/>
              <w:left w:val="single" w:sz="8" w:space="0" w:color="4F81BD"/>
              <w:bottom w:val="single" w:sz="8" w:space="0" w:color="4F81BD"/>
              <w:right w:val="single" w:sz="8" w:space="0" w:color="4F81BD"/>
            </w:tcBorders>
            <w:shd w:val="clear" w:color="auto" w:fill="D3DFEE"/>
          </w:tcPr>
          <w:p w:rsidR="00ED317F" w:rsidRPr="00B50B16" w:rsidRDefault="00776F67" w:rsidP="00F10F9A">
            <w:pPr>
              <w:pStyle w:val="BodyText"/>
              <w:spacing w:after="0"/>
              <w:rPr>
                <w:rFonts w:cs="Arial"/>
              </w:rPr>
            </w:pPr>
            <w:r w:rsidRPr="00B50B16">
              <w:rPr>
                <w:rFonts w:cs="Arial"/>
              </w:rPr>
              <w:t>Display only</w:t>
            </w:r>
          </w:p>
        </w:tc>
      </w:tr>
      <w:tr w:rsidR="00ED317F" w:rsidRPr="00B50B16" w:rsidTr="00F10F9A">
        <w:trPr>
          <w:cantSplit/>
        </w:trPr>
        <w:tc>
          <w:tcPr>
            <w:tcW w:w="1187" w:type="dxa"/>
            <w:tcBorders>
              <w:top w:val="single" w:sz="8" w:space="0" w:color="4F81BD"/>
              <w:left w:val="single" w:sz="8" w:space="0" w:color="4F81BD"/>
              <w:bottom w:val="single" w:sz="8" w:space="0" w:color="4F81BD"/>
              <w:right w:val="single" w:sz="8" w:space="0" w:color="4F81BD"/>
            </w:tcBorders>
            <w:shd w:val="clear" w:color="auto" w:fill="D3DFEE"/>
          </w:tcPr>
          <w:p w:rsidR="00ED317F" w:rsidRPr="00B50B16" w:rsidRDefault="00ED317F" w:rsidP="00F10F9A">
            <w:pPr>
              <w:pStyle w:val="BodyText"/>
              <w:spacing w:after="0"/>
              <w:rPr>
                <w:rFonts w:cs="Arial"/>
                <w:bCs/>
              </w:rPr>
            </w:pPr>
            <w:r w:rsidRPr="00B50B16">
              <w:rPr>
                <w:rFonts w:cs="Arial"/>
                <w:bCs/>
              </w:rPr>
              <w:t>Suffix</w:t>
            </w:r>
          </w:p>
        </w:tc>
        <w:tc>
          <w:tcPr>
            <w:tcW w:w="1041" w:type="dxa"/>
            <w:tcBorders>
              <w:top w:val="single" w:sz="8" w:space="0" w:color="4F81BD"/>
              <w:left w:val="single" w:sz="8" w:space="0" w:color="4F81BD"/>
              <w:bottom w:val="single" w:sz="8" w:space="0" w:color="4F81BD"/>
              <w:right w:val="single" w:sz="8" w:space="0" w:color="4F81BD"/>
            </w:tcBorders>
            <w:shd w:val="clear" w:color="auto" w:fill="D3DFEE"/>
          </w:tcPr>
          <w:p w:rsidR="00ED317F" w:rsidRPr="00B50B16" w:rsidRDefault="00ED317F" w:rsidP="00F10F9A">
            <w:pPr>
              <w:pStyle w:val="BodyText"/>
              <w:spacing w:after="0"/>
              <w:rPr>
                <w:rFonts w:cs="Arial"/>
              </w:rPr>
            </w:pPr>
            <w:r w:rsidRPr="00B50B16">
              <w:rPr>
                <w:rFonts w:cs="Arial"/>
              </w:rPr>
              <w:t>N/A</w:t>
            </w:r>
          </w:p>
        </w:tc>
        <w:tc>
          <w:tcPr>
            <w:tcW w:w="964" w:type="dxa"/>
            <w:tcBorders>
              <w:top w:val="single" w:sz="8" w:space="0" w:color="4F81BD"/>
              <w:left w:val="single" w:sz="8" w:space="0" w:color="4F81BD"/>
              <w:bottom w:val="single" w:sz="8" w:space="0" w:color="4F81BD"/>
              <w:right w:val="single" w:sz="8" w:space="0" w:color="4F81BD"/>
            </w:tcBorders>
            <w:shd w:val="clear" w:color="auto" w:fill="D3DFEE"/>
          </w:tcPr>
          <w:p w:rsidR="00ED317F" w:rsidRPr="00B50B16" w:rsidRDefault="00ED317F" w:rsidP="00F10F9A">
            <w:pPr>
              <w:pStyle w:val="BodyText"/>
              <w:spacing w:after="0"/>
              <w:rPr>
                <w:rFonts w:cs="Arial"/>
              </w:rPr>
            </w:pPr>
            <w:r w:rsidRPr="00B50B16">
              <w:rPr>
                <w:rFonts w:cs="Arial"/>
              </w:rPr>
              <w:t>N/A</w:t>
            </w:r>
          </w:p>
        </w:tc>
        <w:tc>
          <w:tcPr>
            <w:tcW w:w="1453" w:type="dxa"/>
            <w:tcBorders>
              <w:top w:val="single" w:sz="8" w:space="0" w:color="4F81BD"/>
              <w:left w:val="single" w:sz="8" w:space="0" w:color="4F81BD"/>
              <w:bottom w:val="single" w:sz="8" w:space="0" w:color="4F81BD"/>
              <w:right w:val="single" w:sz="8" w:space="0" w:color="4F81BD"/>
            </w:tcBorders>
            <w:shd w:val="clear" w:color="auto" w:fill="D3DFEE"/>
          </w:tcPr>
          <w:p w:rsidR="00ED317F" w:rsidRPr="00B50B16" w:rsidRDefault="00ED317F" w:rsidP="00F10F9A">
            <w:pPr>
              <w:pStyle w:val="BodyText"/>
              <w:spacing w:after="0"/>
              <w:rPr>
                <w:rFonts w:cs="Arial"/>
              </w:rPr>
            </w:pPr>
            <w:r w:rsidRPr="00B50B16">
              <w:rPr>
                <w:rFonts w:cs="Arial"/>
              </w:rPr>
              <w:t>N/A</w:t>
            </w:r>
          </w:p>
        </w:tc>
        <w:tc>
          <w:tcPr>
            <w:tcW w:w="1164" w:type="dxa"/>
            <w:tcBorders>
              <w:top w:val="single" w:sz="8" w:space="0" w:color="4F81BD"/>
              <w:left w:val="single" w:sz="8" w:space="0" w:color="4F81BD"/>
              <w:bottom w:val="single" w:sz="8" w:space="0" w:color="4F81BD"/>
              <w:right w:val="single" w:sz="8" w:space="0" w:color="4F81BD"/>
            </w:tcBorders>
            <w:shd w:val="clear" w:color="auto" w:fill="D3DFEE"/>
          </w:tcPr>
          <w:p w:rsidR="00ED317F" w:rsidRPr="00B50B16" w:rsidRDefault="00ED317F" w:rsidP="00F10F9A">
            <w:pPr>
              <w:pStyle w:val="BodyText"/>
              <w:spacing w:after="0"/>
              <w:rPr>
                <w:rFonts w:cs="Arial"/>
              </w:rPr>
            </w:pPr>
            <w:r w:rsidRPr="00B50B16">
              <w:rPr>
                <w:rFonts w:cs="Arial"/>
              </w:rPr>
              <w:t>N/A</w:t>
            </w:r>
          </w:p>
        </w:tc>
        <w:tc>
          <w:tcPr>
            <w:tcW w:w="1164" w:type="dxa"/>
            <w:tcBorders>
              <w:top w:val="single" w:sz="8" w:space="0" w:color="4F81BD"/>
              <w:left w:val="single" w:sz="8" w:space="0" w:color="4F81BD"/>
              <w:bottom w:val="single" w:sz="8" w:space="0" w:color="4F81BD"/>
              <w:right w:val="single" w:sz="8" w:space="0" w:color="4F81BD"/>
            </w:tcBorders>
            <w:shd w:val="clear" w:color="auto" w:fill="D3DFEE"/>
          </w:tcPr>
          <w:p w:rsidR="00ED317F" w:rsidRPr="00B50B16" w:rsidRDefault="00ED317F" w:rsidP="00F10F9A">
            <w:pPr>
              <w:pStyle w:val="BodyText"/>
              <w:spacing w:after="0"/>
              <w:rPr>
                <w:rFonts w:cs="Arial"/>
              </w:rPr>
            </w:pPr>
            <w:r w:rsidRPr="00B50B16">
              <w:rPr>
                <w:rFonts w:cs="Arial"/>
              </w:rPr>
              <w:t>N/A</w:t>
            </w:r>
          </w:p>
        </w:tc>
        <w:tc>
          <w:tcPr>
            <w:tcW w:w="3836" w:type="dxa"/>
            <w:tcBorders>
              <w:top w:val="single" w:sz="8" w:space="0" w:color="4F81BD"/>
              <w:left w:val="single" w:sz="8" w:space="0" w:color="4F81BD"/>
              <w:bottom w:val="single" w:sz="8" w:space="0" w:color="4F81BD"/>
              <w:right w:val="single" w:sz="8" w:space="0" w:color="4F81BD"/>
            </w:tcBorders>
            <w:shd w:val="clear" w:color="auto" w:fill="D3DFEE"/>
          </w:tcPr>
          <w:p w:rsidR="00ED317F" w:rsidRPr="00B50B16" w:rsidRDefault="00776F67" w:rsidP="00F10F9A">
            <w:pPr>
              <w:pStyle w:val="BodyText"/>
              <w:spacing w:after="0"/>
              <w:rPr>
                <w:rFonts w:cs="Arial"/>
              </w:rPr>
            </w:pPr>
            <w:r w:rsidRPr="00B50B16">
              <w:rPr>
                <w:rFonts w:cs="Arial"/>
              </w:rPr>
              <w:t>Display only</w:t>
            </w:r>
          </w:p>
        </w:tc>
      </w:tr>
      <w:tr w:rsidR="00ED317F" w:rsidRPr="00B50B16" w:rsidTr="00F10F9A">
        <w:trPr>
          <w:cantSplit/>
        </w:trPr>
        <w:tc>
          <w:tcPr>
            <w:tcW w:w="1187" w:type="dxa"/>
            <w:tcBorders>
              <w:top w:val="single" w:sz="8" w:space="0" w:color="4F81BD"/>
              <w:left w:val="single" w:sz="8" w:space="0" w:color="4F81BD"/>
              <w:bottom w:val="single" w:sz="8" w:space="0" w:color="4F81BD"/>
              <w:right w:val="single" w:sz="8" w:space="0" w:color="4F81BD"/>
            </w:tcBorders>
            <w:shd w:val="clear" w:color="auto" w:fill="D3DFEE"/>
          </w:tcPr>
          <w:p w:rsidR="00ED317F" w:rsidRPr="00B50B16" w:rsidRDefault="00ED317F" w:rsidP="00F10F9A">
            <w:pPr>
              <w:pStyle w:val="BodyText"/>
              <w:spacing w:after="0"/>
              <w:rPr>
                <w:rFonts w:cs="Arial"/>
                <w:bCs/>
              </w:rPr>
            </w:pPr>
            <w:r w:rsidRPr="00B50B16">
              <w:rPr>
                <w:rFonts w:cs="Arial"/>
                <w:bCs/>
              </w:rPr>
              <w:t>Address</w:t>
            </w:r>
          </w:p>
        </w:tc>
        <w:tc>
          <w:tcPr>
            <w:tcW w:w="1041" w:type="dxa"/>
            <w:tcBorders>
              <w:top w:val="single" w:sz="8" w:space="0" w:color="4F81BD"/>
              <w:left w:val="single" w:sz="8" w:space="0" w:color="4F81BD"/>
              <w:bottom w:val="single" w:sz="8" w:space="0" w:color="4F81BD"/>
              <w:right w:val="single" w:sz="8" w:space="0" w:color="4F81BD"/>
            </w:tcBorders>
            <w:shd w:val="clear" w:color="auto" w:fill="D3DFEE"/>
          </w:tcPr>
          <w:p w:rsidR="00ED317F" w:rsidRPr="00B50B16" w:rsidRDefault="00ED317F" w:rsidP="00F10F9A">
            <w:pPr>
              <w:pStyle w:val="BodyText"/>
              <w:spacing w:after="0"/>
              <w:rPr>
                <w:rFonts w:cs="Arial"/>
              </w:rPr>
            </w:pPr>
            <w:r w:rsidRPr="00B50B16">
              <w:rPr>
                <w:rFonts w:cs="Arial"/>
              </w:rPr>
              <w:t>N/A</w:t>
            </w:r>
          </w:p>
        </w:tc>
        <w:tc>
          <w:tcPr>
            <w:tcW w:w="964" w:type="dxa"/>
            <w:tcBorders>
              <w:top w:val="single" w:sz="8" w:space="0" w:color="4F81BD"/>
              <w:left w:val="single" w:sz="8" w:space="0" w:color="4F81BD"/>
              <w:bottom w:val="single" w:sz="8" w:space="0" w:color="4F81BD"/>
              <w:right w:val="single" w:sz="8" w:space="0" w:color="4F81BD"/>
            </w:tcBorders>
            <w:shd w:val="clear" w:color="auto" w:fill="D3DFEE"/>
          </w:tcPr>
          <w:p w:rsidR="00ED317F" w:rsidRPr="00B50B16" w:rsidRDefault="00ED317F" w:rsidP="00F10F9A">
            <w:pPr>
              <w:pStyle w:val="BodyText"/>
              <w:spacing w:after="0"/>
              <w:rPr>
                <w:rFonts w:cs="Arial"/>
              </w:rPr>
            </w:pPr>
            <w:r w:rsidRPr="00B50B16">
              <w:rPr>
                <w:rFonts w:cs="Arial"/>
              </w:rPr>
              <w:t>N/A</w:t>
            </w:r>
          </w:p>
        </w:tc>
        <w:tc>
          <w:tcPr>
            <w:tcW w:w="1453" w:type="dxa"/>
            <w:tcBorders>
              <w:top w:val="single" w:sz="8" w:space="0" w:color="4F81BD"/>
              <w:left w:val="single" w:sz="8" w:space="0" w:color="4F81BD"/>
              <w:bottom w:val="single" w:sz="8" w:space="0" w:color="4F81BD"/>
              <w:right w:val="single" w:sz="8" w:space="0" w:color="4F81BD"/>
            </w:tcBorders>
            <w:shd w:val="clear" w:color="auto" w:fill="D3DFEE"/>
          </w:tcPr>
          <w:p w:rsidR="00ED317F" w:rsidRPr="00B50B16" w:rsidRDefault="00ED317F" w:rsidP="00F10F9A">
            <w:pPr>
              <w:pStyle w:val="BodyText"/>
              <w:spacing w:after="0"/>
              <w:rPr>
                <w:rFonts w:cs="Arial"/>
              </w:rPr>
            </w:pPr>
            <w:r w:rsidRPr="00B50B16">
              <w:rPr>
                <w:rFonts w:cs="Arial"/>
              </w:rPr>
              <w:t>N/A</w:t>
            </w:r>
          </w:p>
        </w:tc>
        <w:tc>
          <w:tcPr>
            <w:tcW w:w="1164" w:type="dxa"/>
            <w:tcBorders>
              <w:top w:val="single" w:sz="8" w:space="0" w:color="4F81BD"/>
              <w:left w:val="single" w:sz="8" w:space="0" w:color="4F81BD"/>
              <w:bottom w:val="single" w:sz="8" w:space="0" w:color="4F81BD"/>
              <w:right w:val="single" w:sz="8" w:space="0" w:color="4F81BD"/>
            </w:tcBorders>
            <w:shd w:val="clear" w:color="auto" w:fill="D3DFEE"/>
          </w:tcPr>
          <w:p w:rsidR="00ED317F" w:rsidRPr="00B50B16" w:rsidRDefault="00ED317F" w:rsidP="00F10F9A">
            <w:pPr>
              <w:pStyle w:val="BodyText"/>
              <w:spacing w:after="0"/>
              <w:rPr>
                <w:rFonts w:cs="Arial"/>
              </w:rPr>
            </w:pPr>
            <w:r w:rsidRPr="00B50B16">
              <w:rPr>
                <w:rFonts w:cs="Arial"/>
              </w:rPr>
              <w:t>N/A</w:t>
            </w:r>
          </w:p>
        </w:tc>
        <w:tc>
          <w:tcPr>
            <w:tcW w:w="1164" w:type="dxa"/>
            <w:tcBorders>
              <w:top w:val="single" w:sz="8" w:space="0" w:color="4F81BD"/>
              <w:left w:val="single" w:sz="8" w:space="0" w:color="4F81BD"/>
              <w:bottom w:val="single" w:sz="8" w:space="0" w:color="4F81BD"/>
              <w:right w:val="single" w:sz="8" w:space="0" w:color="4F81BD"/>
            </w:tcBorders>
            <w:shd w:val="clear" w:color="auto" w:fill="D3DFEE"/>
          </w:tcPr>
          <w:p w:rsidR="00ED317F" w:rsidRPr="00B50B16" w:rsidRDefault="00ED317F" w:rsidP="00F10F9A">
            <w:pPr>
              <w:pStyle w:val="BodyText"/>
              <w:spacing w:after="0"/>
              <w:rPr>
                <w:rFonts w:cs="Arial"/>
              </w:rPr>
            </w:pPr>
            <w:r w:rsidRPr="00B50B16">
              <w:rPr>
                <w:rFonts w:cs="Arial"/>
              </w:rPr>
              <w:t>N/A</w:t>
            </w:r>
          </w:p>
        </w:tc>
        <w:tc>
          <w:tcPr>
            <w:tcW w:w="3836" w:type="dxa"/>
            <w:tcBorders>
              <w:top w:val="single" w:sz="8" w:space="0" w:color="4F81BD"/>
              <w:left w:val="single" w:sz="8" w:space="0" w:color="4F81BD"/>
              <w:bottom w:val="single" w:sz="8" w:space="0" w:color="4F81BD"/>
              <w:right w:val="single" w:sz="8" w:space="0" w:color="4F81BD"/>
            </w:tcBorders>
            <w:shd w:val="clear" w:color="auto" w:fill="D3DFEE"/>
          </w:tcPr>
          <w:p w:rsidR="00ED317F" w:rsidRPr="00B50B16" w:rsidRDefault="00776F67" w:rsidP="00F10F9A">
            <w:pPr>
              <w:pStyle w:val="BodyText"/>
              <w:spacing w:after="0"/>
              <w:rPr>
                <w:rFonts w:cs="Arial"/>
              </w:rPr>
            </w:pPr>
            <w:r w:rsidRPr="00B50B16">
              <w:rPr>
                <w:rFonts w:cs="Arial"/>
              </w:rPr>
              <w:t>Display only</w:t>
            </w:r>
          </w:p>
        </w:tc>
      </w:tr>
      <w:tr w:rsidR="00ED317F" w:rsidRPr="00B50B16" w:rsidTr="00F10F9A">
        <w:trPr>
          <w:cantSplit/>
        </w:trPr>
        <w:tc>
          <w:tcPr>
            <w:tcW w:w="1187" w:type="dxa"/>
            <w:tcBorders>
              <w:top w:val="single" w:sz="8" w:space="0" w:color="4F81BD"/>
              <w:left w:val="single" w:sz="8" w:space="0" w:color="4F81BD"/>
              <w:bottom w:val="single" w:sz="8" w:space="0" w:color="4F81BD"/>
              <w:right w:val="single" w:sz="8" w:space="0" w:color="4F81BD"/>
            </w:tcBorders>
            <w:shd w:val="clear" w:color="auto" w:fill="D3DFEE"/>
          </w:tcPr>
          <w:p w:rsidR="00ED317F" w:rsidRPr="00B50B16" w:rsidRDefault="00ED317F" w:rsidP="00F10F9A">
            <w:pPr>
              <w:pStyle w:val="BodyText"/>
              <w:spacing w:after="0"/>
              <w:rPr>
                <w:rFonts w:cs="Arial"/>
                <w:bCs/>
              </w:rPr>
            </w:pPr>
            <w:r w:rsidRPr="00B50B16">
              <w:rPr>
                <w:rFonts w:cs="Arial"/>
                <w:bCs/>
              </w:rPr>
              <w:t>City</w:t>
            </w:r>
          </w:p>
        </w:tc>
        <w:tc>
          <w:tcPr>
            <w:tcW w:w="1041" w:type="dxa"/>
            <w:tcBorders>
              <w:top w:val="single" w:sz="8" w:space="0" w:color="4F81BD"/>
              <w:left w:val="single" w:sz="8" w:space="0" w:color="4F81BD"/>
              <w:bottom w:val="single" w:sz="8" w:space="0" w:color="4F81BD"/>
              <w:right w:val="single" w:sz="8" w:space="0" w:color="4F81BD"/>
            </w:tcBorders>
            <w:shd w:val="clear" w:color="auto" w:fill="D3DFEE"/>
          </w:tcPr>
          <w:p w:rsidR="00ED317F" w:rsidRPr="00B50B16" w:rsidRDefault="00ED317F" w:rsidP="00F10F9A">
            <w:pPr>
              <w:pStyle w:val="BodyText"/>
              <w:spacing w:after="0"/>
              <w:rPr>
                <w:rFonts w:cs="Arial"/>
              </w:rPr>
            </w:pPr>
            <w:r w:rsidRPr="00B50B16">
              <w:rPr>
                <w:rFonts w:cs="Arial"/>
              </w:rPr>
              <w:t>N/A</w:t>
            </w:r>
          </w:p>
        </w:tc>
        <w:tc>
          <w:tcPr>
            <w:tcW w:w="964" w:type="dxa"/>
            <w:tcBorders>
              <w:top w:val="single" w:sz="8" w:space="0" w:color="4F81BD"/>
              <w:left w:val="single" w:sz="8" w:space="0" w:color="4F81BD"/>
              <w:bottom w:val="single" w:sz="8" w:space="0" w:color="4F81BD"/>
              <w:right w:val="single" w:sz="8" w:space="0" w:color="4F81BD"/>
            </w:tcBorders>
            <w:shd w:val="clear" w:color="auto" w:fill="D3DFEE"/>
          </w:tcPr>
          <w:p w:rsidR="00ED317F" w:rsidRPr="00B50B16" w:rsidRDefault="00ED317F" w:rsidP="00F10F9A">
            <w:pPr>
              <w:pStyle w:val="BodyText"/>
              <w:spacing w:after="0"/>
              <w:rPr>
                <w:rFonts w:cs="Arial"/>
              </w:rPr>
            </w:pPr>
            <w:r w:rsidRPr="00B50B16">
              <w:rPr>
                <w:rFonts w:cs="Arial"/>
              </w:rPr>
              <w:t>N/A</w:t>
            </w:r>
          </w:p>
        </w:tc>
        <w:tc>
          <w:tcPr>
            <w:tcW w:w="1453" w:type="dxa"/>
            <w:tcBorders>
              <w:top w:val="single" w:sz="8" w:space="0" w:color="4F81BD"/>
              <w:left w:val="single" w:sz="8" w:space="0" w:color="4F81BD"/>
              <w:bottom w:val="single" w:sz="8" w:space="0" w:color="4F81BD"/>
              <w:right w:val="single" w:sz="8" w:space="0" w:color="4F81BD"/>
            </w:tcBorders>
            <w:shd w:val="clear" w:color="auto" w:fill="D3DFEE"/>
          </w:tcPr>
          <w:p w:rsidR="00ED317F" w:rsidRPr="00B50B16" w:rsidRDefault="00ED317F" w:rsidP="00F10F9A">
            <w:pPr>
              <w:pStyle w:val="BodyText"/>
              <w:spacing w:after="0"/>
              <w:rPr>
                <w:rFonts w:cs="Arial"/>
              </w:rPr>
            </w:pPr>
            <w:r w:rsidRPr="00B50B16">
              <w:rPr>
                <w:rFonts w:cs="Arial"/>
              </w:rPr>
              <w:t>N/A</w:t>
            </w:r>
          </w:p>
        </w:tc>
        <w:tc>
          <w:tcPr>
            <w:tcW w:w="1164" w:type="dxa"/>
            <w:tcBorders>
              <w:top w:val="single" w:sz="8" w:space="0" w:color="4F81BD"/>
              <w:left w:val="single" w:sz="8" w:space="0" w:color="4F81BD"/>
              <w:bottom w:val="single" w:sz="8" w:space="0" w:color="4F81BD"/>
              <w:right w:val="single" w:sz="8" w:space="0" w:color="4F81BD"/>
            </w:tcBorders>
            <w:shd w:val="clear" w:color="auto" w:fill="D3DFEE"/>
          </w:tcPr>
          <w:p w:rsidR="00ED317F" w:rsidRPr="00B50B16" w:rsidRDefault="00ED317F" w:rsidP="00F10F9A">
            <w:pPr>
              <w:pStyle w:val="BodyText"/>
              <w:spacing w:after="0"/>
              <w:rPr>
                <w:rFonts w:cs="Arial"/>
              </w:rPr>
            </w:pPr>
            <w:r w:rsidRPr="00B50B16">
              <w:rPr>
                <w:rFonts w:cs="Arial"/>
              </w:rPr>
              <w:t>N/A</w:t>
            </w:r>
          </w:p>
        </w:tc>
        <w:tc>
          <w:tcPr>
            <w:tcW w:w="1164" w:type="dxa"/>
            <w:tcBorders>
              <w:top w:val="single" w:sz="8" w:space="0" w:color="4F81BD"/>
              <w:left w:val="single" w:sz="8" w:space="0" w:color="4F81BD"/>
              <w:bottom w:val="single" w:sz="8" w:space="0" w:color="4F81BD"/>
              <w:right w:val="single" w:sz="8" w:space="0" w:color="4F81BD"/>
            </w:tcBorders>
            <w:shd w:val="clear" w:color="auto" w:fill="D3DFEE"/>
          </w:tcPr>
          <w:p w:rsidR="00ED317F" w:rsidRPr="00B50B16" w:rsidRDefault="00ED317F" w:rsidP="00F10F9A">
            <w:pPr>
              <w:pStyle w:val="BodyText"/>
              <w:spacing w:after="0"/>
              <w:rPr>
                <w:rFonts w:cs="Arial"/>
              </w:rPr>
            </w:pPr>
            <w:r w:rsidRPr="00B50B16">
              <w:rPr>
                <w:rFonts w:cs="Arial"/>
              </w:rPr>
              <w:t>N/A</w:t>
            </w:r>
          </w:p>
        </w:tc>
        <w:tc>
          <w:tcPr>
            <w:tcW w:w="3836" w:type="dxa"/>
            <w:tcBorders>
              <w:top w:val="single" w:sz="8" w:space="0" w:color="4F81BD"/>
              <w:left w:val="single" w:sz="8" w:space="0" w:color="4F81BD"/>
              <w:bottom w:val="single" w:sz="8" w:space="0" w:color="4F81BD"/>
              <w:right w:val="single" w:sz="8" w:space="0" w:color="4F81BD"/>
            </w:tcBorders>
            <w:shd w:val="clear" w:color="auto" w:fill="D3DFEE"/>
          </w:tcPr>
          <w:p w:rsidR="00ED317F" w:rsidRPr="00B50B16" w:rsidRDefault="00776F67" w:rsidP="00F10F9A">
            <w:pPr>
              <w:pStyle w:val="BodyText"/>
              <w:spacing w:after="0"/>
              <w:rPr>
                <w:rFonts w:cs="Arial"/>
              </w:rPr>
            </w:pPr>
            <w:r w:rsidRPr="00B50B16">
              <w:rPr>
                <w:rFonts w:cs="Arial"/>
              </w:rPr>
              <w:t>Display only</w:t>
            </w:r>
          </w:p>
        </w:tc>
      </w:tr>
      <w:tr w:rsidR="00776F67" w:rsidRPr="00B50B16" w:rsidTr="00F10F9A">
        <w:trPr>
          <w:cantSplit/>
        </w:trPr>
        <w:tc>
          <w:tcPr>
            <w:tcW w:w="1187" w:type="dxa"/>
            <w:tcBorders>
              <w:top w:val="single" w:sz="8" w:space="0" w:color="4F81BD"/>
              <w:left w:val="single" w:sz="8" w:space="0" w:color="4F81BD"/>
              <w:bottom w:val="single" w:sz="8" w:space="0" w:color="4F81BD"/>
              <w:right w:val="single" w:sz="8" w:space="0" w:color="4F81BD"/>
            </w:tcBorders>
            <w:shd w:val="clear" w:color="auto" w:fill="D3DFEE"/>
          </w:tcPr>
          <w:p w:rsidR="00776F67" w:rsidRPr="00B50B16" w:rsidRDefault="00776F67" w:rsidP="00F10F9A">
            <w:pPr>
              <w:pStyle w:val="BodyText"/>
              <w:spacing w:after="0"/>
              <w:rPr>
                <w:rFonts w:cs="Arial"/>
                <w:bCs/>
              </w:rPr>
            </w:pPr>
            <w:r w:rsidRPr="00B50B16">
              <w:rPr>
                <w:rFonts w:cs="Arial"/>
                <w:bCs/>
              </w:rPr>
              <w:t>State/</w:t>
            </w:r>
          </w:p>
          <w:p w:rsidR="00776F67" w:rsidRPr="00B50B16" w:rsidRDefault="00776F67" w:rsidP="00F10F9A">
            <w:pPr>
              <w:pStyle w:val="BodyText"/>
              <w:spacing w:after="0"/>
              <w:rPr>
                <w:rFonts w:cs="Arial"/>
                <w:bCs/>
              </w:rPr>
            </w:pPr>
            <w:r w:rsidRPr="00B50B16">
              <w:rPr>
                <w:rFonts w:cs="Arial"/>
                <w:bCs/>
              </w:rPr>
              <w:t>Province</w:t>
            </w:r>
          </w:p>
        </w:tc>
        <w:tc>
          <w:tcPr>
            <w:tcW w:w="1041" w:type="dxa"/>
            <w:tcBorders>
              <w:top w:val="single" w:sz="8" w:space="0" w:color="4F81BD"/>
              <w:left w:val="single" w:sz="8" w:space="0" w:color="4F81BD"/>
              <w:bottom w:val="single" w:sz="8" w:space="0" w:color="4F81BD"/>
              <w:right w:val="single" w:sz="8" w:space="0" w:color="4F81BD"/>
            </w:tcBorders>
            <w:shd w:val="clear" w:color="auto" w:fill="D3DFEE"/>
          </w:tcPr>
          <w:p w:rsidR="00776F67" w:rsidRPr="00B50B16" w:rsidRDefault="00776F67" w:rsidP="00F10F9A">
            <w:pPr>
              <w:pStyle w:val="BodyText"/>
              <w:spacing w:after="0"/>
              <w:rPr>
                <w:rFonts w:cs="Arial"/>
              </w:rPr>
            </w:pPr>
            <w:r w:rsidRPr="00B50B16">
              <w:rPr>
                <w:rFonts w:cs="Arial"/>
              </w:rPr>
              <w:t>N/A</w:t>
            </w:r>
          </w:p>
        </w:tc>
        <w:tc>
          <w:tcPr>
            <w:tcW w:w="964" w:type="dxa"/>
            <w:tcBorders>
              <w:top w:val="single" w:sz="8" w:space="0" w:color="4F81BD"/>
              <w:left w:val="single" w:sz="8" w:space="0" w:color="4F81BD"/>
              <w:bottom w:val="single" w:sz="8" w:space="0" w:color="4F81BD"/>
              <w:right w:val="single" w:sz="8" w:space="0" w:color="4F81BD"/>
            </w:tcBorders>
            <w:shd w:val="clear" w:color="auto" w:fill="D3DFEE"/>
          </w:tcPr>
          <w:p w:rsidR="00776F67" w:rsidRPr="00B50B16" w:rsidRDefault="00776F67" w:rsidP="00F10F9A">
            <w:pPr>
              <w:pStyle w:val="BodyText"/>
              <w:spacing w:after="0"/>
              <w:rPr>
                <w:rFonts w:cs="Arial"/>
              </w:rPr>
            </w:pPr>
            <w:r w:rsidRPr="00B50B16">
              <w:rPr>
                <w:rFonts w:cs="Arial"/>
              </w:rPr>
              <w:t>N/A</w:t>
            </w:r>
          </w:p>
        </w:tc>
        <w:tc>
          <w:tcPr>
            <w:tcW w:w="1453" w:type="dxa"/>
            <w:tcBorders>
              <w:top w:val="single" w:sz="8" w:space="0" w:color="4F81BD"/>
              <w:left w:val="single" w:sz="8" w:space="0" w:color="4F81BD"/>
              <w:bottom w:val="single" w:sz="8" w:space="0" w:color="4F81BD"/>
              <w:right w:val="single" w:sz="8" w:space="0" w:color="4F81BD"/>
            </w:tcBorders>
            <w:shd w:val="clear" w:color="auto" w:fill="D3DFEE"/>
          </w:tcPr>
          <w:p w:rsidR="00776F67" w:rsidRPr="00B50B16" w:rsidRDefault="00776F67" w:rsidP="00F10F9A">
            <w:pPr>
              <w:pStyle w:val="BodyText"/>
              <w:spacing w:after="0"/>
              <w:rPr>
                <w:rFonts w:cs="Arial"/>
              </w:rPr>
            </w:pPr>
            <w:r w:rsidRPr="00B50B16">
              <w:rPr>
                <w:rFonts w:cs="Arial"/>
              </w:rPr>
              <w:t>N/A</w:t>
            </w:r>
          </w:p>
        </w:tc>
        <w:tc>
          <w:tcPr>
            <w:tcW w:w="1164" w:type="dxa"/>
            <w:tcBorders>
              <w:top w:val="single" w:sz="8" w:space="0" w:color="4F81BD"/>
              <w:left w:val="single" w:sz="8" w:space="0" w:color="4F81BD"/>
              <w:bottom w:val="single" w:sz="8" w:space="0" w:color="4F81BD"/>
              <w:right w:val="single" w:sz="8" w:space="0" w:color="4F81BD"/>
            </w:tcBorders>
            <w:shd w:val="clear" w:color="auto" w:fill="D3DFEE"/>
          </w:tcPr>
          <w:p w:rsidR="00776F67" w:rsidRPr="00B50B16" w:rsidRDefault="00776F67" w:rsidP="00F10F9A">
            <w:pPr>
              <w:pStyle w:val="BodyText"/>
              <w:spacing w:after="0"/>
              <w:rPr>
                <w:rFonts w:cs="Arial"/>
              </w:rPr>
            </w:pPr>
            <w:r w:rsidRPr="00B50B16">
              <w:rPr>
                <w:rFonts w:cs="Arial"/>
              </w:rPr>
              <w:t>N/A</w:t>
            </w:r>
          </w:p>
        </w:tc>
        <w:tc>
          <w:tcPr>
            <w:tcW w:w="1164" w:type="dxa"/>
            <w:tcBorders>
              <w:top w:val="single" w:sz="8" w:space="0" w:color="4F81BD"/>
              <w:left w:val="single" w:sz="8" w:space="0" w:color="4F81BD"/>
              <w:bottom w:val="single" w:sz="8" w:space="0" w:color="4F81BD"/>
              <w:right w:val="single" w:sz="8" w:space="0" w:color="4F81BD"/>
            </w:tcBorders>
            <w:shd w:val="clear" w:color="auto" w:fill="D3DFEE"/>
          </w:tcPr>
          <w:p w:rsidR="00776F67" w:rsidRPr="00B50B16" w:rsidRDefault="00776F67" w:rsidP="00F10F9A">
            <w:pPr>
              <w:pStyle w:val="BodyText"/>
              <w:spacing w:after="0"/>
              <w:rPr>
                <w:rFonts w:cs="Arial"/>
              </w:rPr>
            </w:pPr>
            <w:r w:rsidRPr="00B50B16">
              <w:rPr>
                <w:rFonts w:cs="Arial"/>
              </w:rPr>
              <w:t>N/A</w:t>
            </w:r>
          </w:p>
        </w:tc>
        <w:tc>
          <w:tcPr>
            <w:tcW w:w="3836" w:type="dxa"/>
            <w:tcBorders>
              <w:top w:val="single" w:sz="8" w:space="0" w:color="4F81BD"/>
              <w:left w:val="single" w:sz="8" w:space="0" w:color="4F81BD"/>
              <w:bottom w:val="single" w:sz="8" w:space="0" w:color="4F81BD"/>
              <w:right w:val="single" w:sz="8" w:space="0" w:color="4F81BD"/>
            </w:tcBorders>
            <w:shd w:val="clear" w:color="auto" w:fill="D3DFEE"/>
          </w:tcPr>
          <w:p w:rsidR="00776F67" w:rsidRPr="00B50B16" w:rsidRDefault="00776F67" w:rsidP="00F10F9A">
            <w:pPr>
              <w:pStyle w:val="BodyText"/>
              <w:spacing w:after="0"/>
              <w:rPr>
                <w:rFonts w:cs="Arial"/>
              </w:rPr>
            </w:pPr>
            <w:r w:rsidRPr="00B50B16">
              <w:rPr>
                <w:rFonts w:cs="Arial"/>
              </w:rPr>
              <w:t>Display only</w:t>
            </w:r>
          </w:p>
        </w:tc>
      </w:tr>
      <w:tr w:rsidR="00776F67" w:rsidRPr="00B50B16" w:rsidTr="00F10F9A">
        <w:trPr>
          <w:cantSplit/>
        </w:trPr>
        <w:tc>
          <w:tcPr>
            <w:tcW w:w="1187" w:type="dxa"/>
            <w:tcBorders>
              <w:top w:val="single" w:sz="8" w:space="0" w:color="4F81BD"/>
              <w:left w:val="single" w:sz="8" w:space="0" w:color="4F81BD"/>
              <w:bottom w:val="single" w:sz="8" w:space="0" w:color="4F81BD"/>
              <w:right w:val="single" w:sz="8" w:space="0" w:color="4F81BD"/>
            </w:tcBorders>
            <w:shd w:val="clear" w:color="auto" w:fill="D3DFEE"/>
          </w:tcPr>
          <w:p w:rsidR="00776F67" w:rsidRPr="00B50B16" w:rsidRDefault="00776F67" w:rsidP="00F10F9A">
            <w:pPr>
              <w:pStyle w:val="BodyText"/>
              <w:spacing w:after="0"/>
              <w:rPr>
                <w:rFonts w:cs="Arial"/>
                <w:bCs/>
              </w:rPr>
            </w:pPr>
            <w:r w:rsidRPr="00B50B16">
              <w:rPr>
                <w:rFonts w:cs="Arial"/>
                <w:bCs/>
              </w:rPr>
              <w:t>Country</w:t>
            </w:r>
          </w:p>
        </w:tc>
        <w:tc>
          <w:tcPr>
            <w:tcW w:w="1041" w:type="dxa"/>
            <w:tcBorders>
              <w:top w:val="single" w:sz="8" w:space="0" w:color="4F81BD"/>
              <w:left w:val="single" w:sz="8" w:space="0" w:color="4F81BD"/>
              <w:bottom w:val="single" w:sz="8" w:space="0" w:color="4F81BD"/>
              <w:right w:val="single" w:sz="8" w:space="0" w:color="4F81BD"/>
            </w:tcBorders>
            <w:shd w:val="clear" w:color="auto" w:fill="D3DFEE"/>
          </w:tcPr>
          <w:p w:rsidR="00776F67" w:rsidRPr="00B50B16" w:rsidRDefault="00776F67" w:rsidP="00F10F9A">
            <w:pPr>
              <w:pStyle w:val="BodyText"/>
              <w:spacing w:after="0"/>
              <w:rPr>
                <w:rFonts w:cs="Arial"/>
              </w:rPr>
            </w:pPr>
            <w:r w:rsidRPr="00B50B16">
              <w:rPr>
                <w:rFonts w:cs="Arial"/>
              </w:rPr>
              <w:t>N/A</w:t>
            </w:r>
          </w:p>
        </w:tc>
        <w:tc>
          <w:tcPr>
            <w:tcW w:w="964" w:type="dxa"/>
            <w:tcBorders>
              <w:top w:val="single" w:sz="8" w:space="0" w:color="4F81BD"/>
              <w:left w:val="single" w:sz="8" w:space="0" w:color="4F81BD"/>
              <w:bottom w:val="single" w:sz="8" w:space="0" w:color="4F81BD"/>
              <w:right w:val="single" w:sz="8" w:space="0" w:color="4F81BD"/>
            </w:tcBorders>
            <w:shd w:val="clear" w:color="auto" w:fill="D3DFEE"/>
          </w:tcPr>
          <w:p w:rsidR="00776F67" w:rsidRPr="00B50B16" w:rsidRDefault="00776F67" w:rsidP="00F10F9A">
            <w:pPr>
              <w:pStyle w:val="BodyText"/>
              <w:spacing w:after="0"/>
              <w:rPr>
                <w:rFonts w:cs="Arial"/>
              </w:rPr>
            </w:pPr>
            <w:r w:rsidRPr="00B50B16">
              <w:rPr>
                <w:rFonts w:cs="Arial"/>
              </w:rPr>
              <w:t>N/A</w:t>
            </w:r>
          </w:p>
        </w:tc>
        <w:tc>
          <w:tcPr>
            <w:tcW w:w="1453" w:type="dxa"/>
            <w:tcBorders>
              <w:top w:val="single" w:sz="8" w:space="0" w:color="4F81BD"/>
              <w:left w:val="single" w:sz="8" w:space="0" w:color="4F81BD"/>
              <w:bottom w:val="single" w:sz="8" w:space="0" w:color="4F81BD"/>
              <w:right w:val="single" w:sz="8" w:space="0" w:color="4F81BD"/>
            </w:tcBorders>
            <w:shd w:val="clear" w:color="auto" w:fill="D3DFEE"/>
          </w:tcPr>
          <w:p w:rsidR="00776F67" w:rsidRPr="00B50B16" w:rsidRDefault="00776F67" w:rsidP="00F10F9A">
            <w:pPr>
              <w:pStyle w:val="BodyText"/>
              <w:spacing w:after="0"/>
              <w:rPr>
                <w:rFonts w:cs="Arial"/>
              </w:rPr>
            </w:pPr>
            <w:r w:rsidRPr="00B50B16">
              <w:rPr>
                <w:rFonts w:cs="Arial"/>
              </w:rPr>
              <w:t>N/A</w:t>
            </w:r>
          </w:p>
        </w:tc>
        <w:tc>
          <w:tcPr>
            <w:tcW w:w="1164" w:type="dxa"/>
            <w:tcBorders>
              <w:top w:val="single" w:sz="8" w:space="0" w:color="4F81BD"/>
              <w:left w:val="single" w:sz="8" w:space="0" w:color="4F81BD"/>
              <w:bottom w:val="single" w:sz="8" w:space="0" w:color="4F81BD"/>
              <w:right w:val="single" w:sz="8" w:space="0" w:color="4F81BD"/>
            </w:tcBorders>
            <w:shd w:val="clear" w:color="auto" w:fill="D3DFEE"/>
          </w:tcPr>
          <w:p w:rsidR="00776F67" w:rsidRPr="00B50B16" w:rsidRDefault="00776F67" w:rsidP="00F10F9A">
            <w:pPr>
              <w:pStyle w:val="BodyText"/>
              <w:spacing w:after="0"/>
              <w:rPr>
                <w:rFonts w:cs="Arial"/>
              </w:rPr>
            </w:pPr>
            <w:r w:rsidRPr="00B50B16">
              <w:rPr>
                <w:rFonts w:cs="Arial"/>
              </w:rPr>
              <w:t>N/A</w:t>
            </w:r>
          </w:p>
        </w:tc>
        <w:tc>
          <w:tcPr>
            <w:tcW w:w="1164" w:type="dxa"/>
            <w:tcBorders>
              <w:top w:val="single" w:sz="8" w:space="0" w:color="4F81BD"/>
              <w:left w:val="single" w:sz="8" w:space="0" w:color="4F81BD"/>
              <w:bottom w:val="single" w:sz="8" w:space="0" w:color="4F81BD"/>
              <w:right w:val="single" w:sz="8" w:space="0" w:color="4F81BD"/>
            </w:tcBorders>
            <w:shd w:val="clear" w:color="auto" w:fill="D3DFEE"/>
          </w:tcPr>
          <w:p w:rsidR="00776F67" w:rsidRPr="00B50B16" w:rsidRDefault="00776F67" w:rsidP="00F10F9A">
            <w:pPr>
              <w:pStyle w:val="BodyText"/>
              <w:spacing w:after="0"/>
              <w:rPr>
                <w:rFonts w:cs="Arial"/>
              </w:rPr>
            </w:pPr>
            <w:r w:rsidRPr="00B50B16">
              <w:rPr>
                <w:rFonts w:cs="Arial"/>
              </w:rPr>
              <w:t>N/A</w:t>
            </w:r>
          </w:p>
        </w:tc>
        <w:tc>
          <w:tcPr>
            <w:tcW w:w="3836" w:type="dxa"/>
            <w:tcBorders>
              <w:top w:val="single" w:sz="8" w:space="0" w:color="4F81BD"/>
              <w:left w:val="single" w:sz="8" w:space="0" w:color="4F81BD"/>
              <w:bottom w:val="single" w:sz="8" w:space="0" w:color="4F81BD"/>
              <w:right w:val="single" w:sz="8" w:space="0" w:color="4F81BD"/>
            </w:tcBorders>
            <w:shd w:val="clear" w:color="auto" w:fill="D3DFEE"/>
          </w:tcPr>
          <w:p w:rsidR="00776F67" w:rsidRPr="00B50B16" w:rsidRDefault="00776F67" w:rsidP="00776F67">
            <w:pPr>
              <w:pStyle w:val="BodyText"/>
              <w:spacing w:after="0"/>
              <w:rPr>
                <w:rFonts w:cs="Arial"/>
              </w:rPr>
            </w:pPr>
            <w:r w:rsidRPr="00B50B16">
              <w:rPr>
                <w:rFonts w:cs="Arial"/>
              </w:rPr>
              <w:t>Display only</w:t>
            </w:r>
          </w:p>
        </w:tc>
      </w:tr>
      <w:tr w:rsidR="00776F67" w:rsidRPr="00B50B16" w:rsidTr="00F10F9A">
        <w:trPr>
          <w:cantSplit/>
        </w:trPr>
        <w:tc>
          <w:tcPr>
            <w:tcW w:w="1187" w:type="dxa"/>
            <w:tcBorders>
              <w:top w:val="single" w:sz="8" w:space="0" w:color="4F81BD"/>
              <w:left w:val="single" w:sz="8" w:space="0" w:color="4F81BD"/>
              <w:bottom w:val="single" w:sz="8" w:space="0" w:color="4F81BD"/>
              <w:right w:val="single" w:sz="8" w:space="0" w:color="4F81BD"/>
            </w:tcBorders>
            <w:shd w:val="clear" w:color="auto" w:fill="D3DFEE"/>
          </w:tcPr>
          <w:p w:rsidR="00776F67" w:rsidRPr="00B50B16" w:rsidRDefault="00776F67" w:rsidP="00F10F9A">
            <w:pPr>
              <w:pStyle w:val="BodyText"/>
              <w:spacing w:after="0"/>
              <w:rPr>
                <w:rFonts w:cs="Arial"/>
                <w:bCs/>
              </w:rPr>
            </w:pPr>
            <w:r w:rsidRPr="00B50B16">
              <w:rPr>
                <w:rFonts w:cs="Arial"/>
                <w:bCs/>
              </w:rPr>
              <w:t>Postal Code</w:t>
            </w:r>
          </w:p>
        </w:tc>
        <w:tc>
          <w:tcPr>
            <w:tcW w:w="1041" w:type="dxa"/>
            <w:tcBorders>
              <w:top w:val="single" w:sz="8" w:space="0" w:color="4F81BD"/>
              <w:left w:val="single" w:sz="8" w:space="0" w:color="4F81BD"/>
              <w:bottom w:val="single" w:sz="8" w:space="0" w:color="4F81BD"/>
              <w:right w:val="single" w:sz="8" w:space="0" w:color="4F81BD"/>
            </w:tcBorders>
            <w:shd w:val="clear" w:color="auto" w:fill="D3DFEE"/>
          </w:tcPr>
          <w:p w:rsidR="00776F67" w:rsidRPr="00B50B16" w:rsidRDefault="00776F67" w:rsidP="00F10F9A">
            <w:pPr>
              <w:pStyle w:val="BodyText"/>
              <w:spacing w:after="0"/>
              <w:rPr>
                <w:rFonts w:cs="Arial"/>
              </w:rPr>
            </w:pPr>
            <w:r w:rsidRPr="00B50B16">
              <w:rPr>
                <w:rFonts w:cs="Arial"/>
              </w:rPr>
              <w:t>N/A</w:t>
            </w:r>
          </w:p>
        </w:tc>
        <w:tc>
          <w:tcPr>
            <w:tcW w:w="964" w:type="dxa"/>
            <w:tcBorders>
              <w:top w:val="single" w:sz="8" w:space="0" w:color="4F81BD"/>
              <w:left w:val="single" w:sz="8" w:space="0" w:color="4F81BD"/>
              <w:bottom w:val="single" w:sz="8" w:space="0" w:color="4F81BD"/>
              <w:right w:val="single" w:sz="8" w:space="0" w:color="4F81BD"/>
            </w:tcBorders>
            <w:shd w:val="clear" w:color="auto" w:fill="D3DFEE"/>
          </w:tcPr>
          <w:p w:rsidR="00776F67" w:rsidRPr="00B50B16" w:rsidRDefault="00776F67" w:rsidP="00F10F9A">
            <w:pPr>
              <w:pStyle w:val="BodyText"/>
              <w:spacing w:after="0"/>
              <w:rPr>
                <w:rFonts w:cs="Arial"/>
              </w:rPr>
            </w:pPr>
            <w:r w:rsidRPr="00B50B16">
              <w:rPr>
                <w:rFonts w:cs="Arial"/>
              </w:rPr>
              <w:t>N/A</w:t>
            </w:r>
          </w:p>
        </w:tc>
        <w:tc>
          <w:tcPr>
            <w:tcW w:w="1453" w:type="dxa"/>
            <w:tcBorders>
              <w:top w:val="single" w:sz="8" w:space="0" w:color="4F81BD"/>
              <w:left w:val="single" w:sz="8" w:space="0" w:color="4F81BD"/>
              <w:bottom w:val="single" w:sz="8" w:space="0" w:color="4F81BD"/>
              <w:right w:val="single" w:sz="8" w:space="0" w:color="4F81BD"/>
            </w:tcBorders>
            <w:shd w:val="clear" w:color="auto" w:fill="D3DFEE"/>
          </w:tcPr>
          <w:p w:rsidR="00776F67" w:rsidRPr="00B50B16" w:rsidRDefault="00776F67" w:rsidP="00F10F9A">
            <w:pPr>
              <w:pStyle w:val="BodyText"/>
              <w:spacing w:after="0"/>
              <w:rPr>
                <w:rFonts w:cs="Arial"/>
              </w:rPr>
            </w:pPr>
            <w:r w:rsidRPr="00B50B16">
              <w:rPr>
                <w:rFonts w:cs="Arial"/>
              </w:rPr>
              <w:t>N/A</w:t>
            </w:r>
          </w:p>
        </w:tc>
        <w:tc>
          <w:tcPr>
            <w:tcW w:w="1164" w:type="dxa"/>
            <w:tcBorders>
              <w:top w:val="single" w:sz="8" w:space="0" w:color="4F81BD"/>
              <w:left w:val="single" w:sz="8" w:space="0" w:color="4F81BD"/>
              <w:bottom w:val="single" w:sz="8" w:space="0" w:color="4F81BD"/>
              <w:right w:val="single" w:sz="8" w:space="0" w:color="4F81BD"/>
            </w:tcBorders>
            <w:shd w:val="clear" w:color="auto" w:fill="D3DFEE"/>
          </w:tcPr>
          <w:p w:rsidR="00776F67" w:rsidRPr="00B50B16" w:rsidRDefault="00776F67" w:rsidP="00F10F9A">
            <w:pPr>
              <w:pStyle w:val="BodyText"/>
              <w:spacing w:after="0"/>
              <w:rPr>
                <w:rFonts w:cs="Arial"/>
              </w:rPr>
            </w:pPr>
            <w:r w:rsidRPr="00B50B16">
              <w:rPr>
                <w:rFonts w:cs="Arial"/>
              </w:rPr>
              <w:t>N/A</w:t>
            </w:r>
          </w:p>
        </w:tc>
        <w:tc>
          <w:tcPr>
            <w:tcW w:w="1164" w:type="dxa"/>
            <w:tcBorders>
              <w:top w:val="single" w:sz="8" w:space="0" w:color="4F81BD"/>
              <w:left w:val="single" w:sz="8" w:space="0" w:color="4F81BD"/>
              <w:bottom w:val="single" w:sz="8" w:space="0" w:color="4F81BD"/>
              <w:right w:val="single" w:sz="8" w:space="0" w:color="4F81BD"/>
            </w:tcBorders>
            <w:shd w:val="clear" w:color="auto" w:fill="D3DFEE"/>
          </w:tcPr>
          <w:p w:rsidR="00776F67" w:rsidRPr="00B50B16" w:rsidRDefault="00776F67" w:rsidP="00F10F9A">
            <w:pPr>
              <w:pStyle w:val="BodyText"/>
              <w:spacing w:after="0"/>
              <w:rPr>
                <w:rFonts w:cs="Arial"/>
              </w:rPr>
            </w:pPr>
            <w:r w:rsidRPr="00B50B16">
              <w:rPr>
                <w:rFonts w:cs="Arial"/>
              </w:rPr>
              <w:t>N/A</w:t>
            </w:r>
          </w:p>
        </w:tc>
        <w:tc>
          <w:tcPr>
            <w:tcW w:w="3836" w:type="dxa"/>
            <w:tcBorders>
              <w:top w:val="single" w:sz="8" w:space="0" w:color="4F81BD"/>
              <w:left w:val="single" w:sz="8" w:space="0" w:color="4F81BD"/>
              <w:bottom w:val="single" w:sz="8" w:space="0" w:color="4F81BD"/>
              <w:right w:val="single" w:sz="8" w:space="0" w:color="4F81BD"/>
            </w:tcBorders>
            <w:shd w:val="clear" w:color="auto" w:fill="D3DFEE"/>
          </w:tcPr>
          <w:p w:rsidR="00776F67" w:rsidRPr="00B50B16" w:rsidRDefault="00776F67" w:rsidP="00776F67">
            <w:pPr>
              <w:pStyle w:val="BodyText"/>
              <w:spacing w:after="0"/>
              <w:rPr>
                <w:rFonts w:cs="Arial"/>
              </w:rPr>
            </w:pPr>
            <w:r w:rsidRPr="00B50B16">
              <w:rPr>
                <w:rFonts w:cs="Arial"/>
              </w:rPr>
              <w:t>Display only</w:t>
            </w:r>
          </w:p>
        </w:tc>
      </w:tr>
      <w:tr w:rsidR="00776F67" w:rsidRPr="00B50B16" w:rsidTr="00F10F9A">
        <w:trPr>
          <w:cantSplit/>
        </w:trPr>
        <w:tc>
          <w:tcPr>
            <w:tcW w:w="1187" w:type="dxa"/>
            <w:tcBorders>
              <w:top w:val="single" w:sz="8" w:space="0" w:color="4F81BD"/>
              <w:left w:val="single" w:sz="8" w:space="0" w:color="4F81BD"/>
              <w:bottom w:val="single" w:sz="8" w:space="0" w:color="4F81BD"/>
              <w:right w:val="single" w:sz="8" w:space="0" w:color="4F81BD"/>
            </w:tcBorders>
            <w:shd w:val="clear" w:color="auto" w:fill="D3DFEE"/>
          </w:tcPr>
          <w:p w:rsidR="00776F67" w:rsidRPr="00B50B16" w:rsidRDefault="00776F67" w:rsidP="00F10F9A">
            <w:pPr>
              <w:pStyle w:val="BodyText"/>
              <w:spacing w:after="0"/>
              <w:rPr>
                <w:rFonts w:cs="Arial"/>
                <w:bCs/>
              </w:rPr>
            </w:pPr>
            <w:r w:rsidRPr="00B50B16">
              <w:rPr>
                <w:rFonts w:cs="Arial"/>
                <w:bCs/>
              </w:rPr>
              <w:t>Email Address</w:t>
            </w:r>
          </w:p>
        </w:tc>
        <w:tc>
          <w:tcPr>
            <w:tcW w:w="1041" w:type="dxa"/>
            <w:tcBorders>
              <w:top w:val="single" w:sz="8" w:space="0" w:color="4F81BD"/>
              <w:left w:val="single" w:sz="8" w:space="0" w:color="4F81BD"/>
              <w:bottom w:val="single" w:sz="8" w:space="0" w:color="4F81BD"/>
              <w:right w:val="single" w:sz="8" w:space="0" w:color="4F81BD"/>
            </w:tcBorders>
            <w:shd w:val="clear" w:color="auto" w:fill="D3DFEE"/>
          </w:tcPr>
          <w:p w:rsidR="00776F67" w:rsidRPr="00B50B16" w:rsidRDefault="00776F67" w:rsidP="00F10F9A">
            <w:pPr>
              <w:pStyle w:val="BodyText"/>
              <w:spacing w:after="0"/>
              <w:rPr>
                <w:rFonts w:cs="Arial"/>
              </w:rPr>
            </w:pPr>
            <w:r w:rsidRPr="00B50B16">
              <w:rPr>
                <w:rFonts w:cs="Arial"/>
              </w:rPr>
              <w:t>N/A</w:t>
            </w:r>
          </w:p>
        </w:tc>
        <w:tc>
          <w:tcPr>
            <w:tcW w:w="964" w:type="dxa"/>
            <w:tcBorders>
              <w:top w:val="single" w:sz="8" w:space="0" w:color="4F81BD"/>
              <w:left w:val="single" w:sz="8" w:space="0" w:color="4F81BD"/>
              <w:bottom w:val="single" w:sz="8" w:space="0" w:color="4F81BD"/>
              <w:right w:val="single" w:sz="8" w:space="0" w:color="4F81BD"/>
            </w:tcBorders>
            <w:shd w:val="clear" w:color="auto" w:fill="D3DFEE"/>
          </w:tcPr>
          <w:p w:rsidR="00776F67" w:rsidRPr="00B50B16" w:rsidRDefault="00776F67" w:rsidP="00F10F9A">
            <w:pPr>
              <w:pStyle w:val="BodyText"/>
              <w:spacing w:after="0"/>
              <w:rPr>
                <w:rFonts w:cs="Arial"/>
              </w:rPr>
            </w:pPr>
            <w:r w:rsidRPr="00B50B16">
              <w:rPr>
                <w:rFonts w:cs="Arial"/>
              </w:rPr>
              <w:t>N/A</w:t>
            </w:r>
          </w:p>
        </w:tc>
        <w:tc>
          <w:tcPr>
            <w:tcW w:w="1453" w:type="dxa"/>
            <w:tcBorders>
              <w:top w:val="single" w:sz="8" w:space="0" w:color="4F81BD"/>
              <w:left w:val="single" w:sz="8" w:space="0" w:color="4F81BD"/>
              <w:bottom w:val="single" w:sz="8" w:space="0" w:color="4F81BD"/>
              <w:right w:val="single" w:sz="8" w:space="0" w:color="4F81BD"/>
            </w:tcBorders>
            <w:shd w:val="clear" w:color="auto" w:fill="D3DFEE"/>
          </w:tcPr>
          <w:p w:rsidR="00776F67" w:rsidRPr="00B50B16" w:rsidRDefault="00776F67" w:rsidP="00F10F9A">
            <w:pPr>
              <w:pStyle w:val="BodyText"/>
              <w:spacing w:after="0"/>
              <w:rPr>
                <w:rFonts w:cs="Arial"/>
              </w:rPr>
            </w:pPr>
            <w:r w:rsidRPr="00B50B16">
              <w:rPr>
                <w:rFonts w:cs="Arial"/>
              </w:rPr>
              <w:t>N/A</w:t>
            </w:r>
          </w:p>
        </w:tc>
        <w:tc>
          <w:tcPr>
            <w:tcW w:w="1164" w:type="dxa"/>
            <w:tcBorders>
              <w:top w:val="single" w:sz="8" w:space="0" w:color="4F81BD"/>
              <w:left w:val="single" w:sz="8" w:space="0" w:color="4F81BD"/>
              <w:bottom w:val="single" w:sz="8" w:space="0" w:color="4F81BD"/>
              <w:right w:val="single" w:sz="8" w:space="0" w:color="4F81BD"/>
            </w:tcBorders>
            <w:shd w:val="clear" w:color="auto" w:fill="D3DFEE"/>
          </w:tcPr>
          <w:p w:rsidR="00776F67" w:rsidRPr="00B50B16" w:rsidRDefault="00776F67" w:rsidP="00F10F9A">
            <w:pPr>
              <w:pStyle w:val="BodyText"/>
              <w:spacing w:after="0"/>
              <w:rPr>
                <w:rFonts w:cs="Arial"/>
              </w:rPr>
            </w:pPr>
            <w:r w:rsidRPr="00B50B16">
              <w:rPr>
                <w:rFonts w:cs="Arial"/>
              </w:rPr>
              <w:t>N/A</w:t>
            </w:r>
          </w:p>
        </w:tc>
        <w:tc>
          <w:tcPr>
            <w:tcW w:w="1164" w:type="dxa"/>
            <w:tcBorders>
              <w:top w:val="single" w:sz="8" w:space="0" w:color="4F81BD"/>
              <w:left w:val="single" w:sz="8" w:space="0" w:color="4F81BD"/>
              <w:bottom w:val="single" w:sz="8" w:space="0" w:color="4F81BD"/>
              <w:right w:val="single" w:sz="8" w:space="0" w:color="4F81BD"/>
            </w:tcBorders>
            <w:shd w:val="clear" w:color="auto" w:fill="D3DFEE"/>
          </w:tcPr>
          <w:p w:rsidR="00776F67" w:rsidRPr="00B50B16" w:rsidRDefault="00776F67" w:rsidP="00F10F9A">
            <w:pPr>
              <w:pStyle w:val="BodyText"/>
              <w:spacing w:after="0"/>
              <w:rPr>
                <w:rFonts w:cs="Arial"/>
              </w:rPr>
            </w:pPr>
            <w:r w:rsidRPr="00B50B16">
              <w:rPr>
                <w:rFonts w:cs="Arial"/>
              </w:rPr>
              <w:t>N/A</w:t>
            </w:r>
          </w:p>
        </w:tc>
        <w:tc>
          <w:tcPr>
            <w:tcW w:w="3836" w:type="dxa"/>
            <w:tcBorders>
              <w:top w:val="single" w:sz="8" w:space="0" w:color="4F81BD"/>
              <w:left w:val="single" w:sz="8" w:space="0" w:color="4F81BD"/>
              <w:bottom w:val="single" w:sz="8" w:space="0" w:color="4F81BD"/>
              <w:right w:val="single" w:sz="8" w:space="0" w:color="4F81BD"/>
            </w:tcBorders>
            <w:shd w:val="clear" w:color="auto" w:fill="D3DFEE"/>
          </w:tcPr>
          <w:p w:rsidR="00776F67" w:rsidRPr="00B50B16" w:rsidRDefault="00776F67" w:rsidP="00F10F9A">
            <w:pPr>
              <w:pStyle w:val="BodyText"/>
              <w:spacing w:after="0"/>
              <w:rPr>
                <w:rFonts w:cs="Arial"/>
              </w:rPr>
            </w:pPr>
            <w:r w:rsidRPr="00B50B16">
              <w:rPr>
                <w:rFonts w:cs="Arial"/>
              </w:rPr>
              <w:t>Display only</w:t>
            </w:r>
          </w:p>
        </w:tc>
      </w:tr>
    </w:tbl>
    <w:p w:rsidR="00B92942" w:rsidRPr="00B50B16" w:rsidRDefault="00B92942" w:rsidP="00E312D0">
      <w:pPr>
        <w:pStyle w:val="Heading3"/>
      </w:pPr>
      <w:r w:rsidRPr="00B50B16">
        <w:t>Reason Codes</w:t>
      </w:r>
    </w:p>
    <w:tbl>
      <w:tblPr>
        <w:tblW w:w="4900" w:type="pct"/>
        <w:tblInd w:w="144"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left w:w="115" w:type="dxa"/>
          <w:right w:w="115" w:type="dxa"/>
        </w:tblCellMar>
        <w:tblLook w:val="04A0" w:firstRow="1" w:lastRow="0" w:firstColumn="1" w:lastColumn="0" w:noHBand="0" w:noVBand="1"/>
      </w:tblPr>
      <w:tblGrid>
        <w:gridCol w:w="2712"/>
        <w:gridCol w:w="4881"/>
        <w:gridCol w:w="2971"/>
      </w:tblGrid>
      <w:tr w:rsidR="00B92942" w:rsidRPr="00B50B16" w:rsidTr="00F10F9A">
        <w:trPr>
          <w:cantSplit/>
          <w:tblHeader/>
        </w:trPr>
        <w:tc>
          <w:tcPr>
            <w:tcW w:w="1284" w:type="pct"/>
            <w:tcBorders>
              <w:top w:val="single" w:sz="8" w:space="0" w:color="4F81BD"/>
              <w:left w:val="single" w:sz="8" w:space="0" w:color="4F81BD"/>
              <w:bottom w:val="single" w:sz="18" w:space="0" w:color="4F81BD"/>
              <w:right w:val="single" w:sz="8" w:space="0" w:color="4F81BD"/>
            </w:tcBorders>
          </w:tcPr>
          <w:p w:rsidR="00B92942" w:rsidRPr="00E312D0" w:rsidRDefault="00B92942" w:rsidP="00F10F9A">
            <w:pPr>
              <w:rPr>
                <w:rStyle w:val="StyleArialBold"/>
              </w:rPr>
            </w:pPr>
            <w:r w:rsidRPr="00E312D0">
              <w:rPr>
                <w:rStyle w:val="StyleArialBold"/>
              </w:rPr>
              <w:t>Reason Code</w:t>
            </w:r>
          </w:p>
        </w:tc>
        <w:tc>
          <w:tcPr>
            <w:tcW w:w="2310" w:type="pct"/>
            <w:tcBorders>
              <w:top w:val="single" w:sz="8" w:space="0" w:color="4F81BD"/>
              <w:left w:val="single" w:sz="8" w:space="0" w:color="4F81BD"/>
              <w:bottom w:val="single" w:sz="18" w:space="0" w:color="4F81BD"/>
              <w:right w:val="single" w:sz="8" w:space="0" w:color="4F81BD"/>
            </w:tcBorders>
          </w:tcPr>
          <w:p w:rsidR="00B92942" w:rsidRPr="00E312D0" w:rsidRDefault="00B92942" w:rsidP="00F10F9A">
            <w:pPr>
              <w:rPr>
                <w:rStyle w:val="StyleArialBold"/>
              </w:rPr>
            </w:pPr>
            <w:r w:rsidRPr="00E312D0">
              <w:rPr>
                <w:rStyle w:val="StyleArialBold"/>
              </w:rPr>
              <w:t>Valid Values</w:t>
            </w:r>
          </w:p>
        </w:tc>
        <w:tc>
          <w:tcPr>
            <w:tcW w:w="1406" w:type="pct"/>
            <w:tcBorders>
              <w:top w:val="single" w:sz="8" w:space="0" w:color="4F81BD"/>
              <w:left w:val="single" w:sz="8" w:space="0" w:color="4F81BD"/>
              <w:bottom w:val="single" w:sz="18" w:space="0" w:color="4F81BD"/>
              <w:right w:val="single" w:sz="8" w:space="0" w:color="4F81BD"/>
            </w:tcBorders>
          </w:tcPr>
          <w:p w:rsidR="00B92942" w:rsidRPr="00E312D0" w:rsidRDefault="00B92942" w:rsidP="00F10F9A">
            <w:pPr>
              <w:rPr>
                <w:rStyle w:val="StyleArialBold"/>
              </w:rPr>
            </w:pPr>
            <w:r w:rsidRPr="00E312D0">
              <w:rPr>
                <w:rStyle w:val="StyleArialBold"/>
              </w:rPr>
              <w:t>Default Value</w:t>
            </w:r>
          </w:p>
        </w:tc>
      </w:tr>
      <w:tr w:rsidR="00B92942" w:rsidRPr="00B50B16" w:rsidTr="00F10F9A">
        <w:trPr>
          <w:cantSplit/>
        </w:trPr>
        <w:tc>
          <w:tcPr>
            <w:tcW w:w="1284" w:type="pct"/>
            <w:tcBorders>
              <w:top w:val="single" w:sz="8" w:space="0" w:color="4F81BD"/>
              <w:left w:val="single" w:sz="8" w:space="0" w:color="4F81BD"/>
              <w:bottom w:val="single" w:sz="8" w:space="0" w:color="4F81BD"/>
              <w:right w:val="single" w:sz="8" w:space="0" w:color="4F81BD"/>
            </w:tcBorders>
            <w:shd w:val="clear" w:color="auto" w:fill="D3DFEE"/>
          </w:tcPr>
          <w:p w:rsidR="00B92942" w:rsidRPr="00E312D0" w:rsidRDefault="00776F67" w:rsidP="00F10F9A">
            <w:pPr>
              <w:rPr>
                <w:rStyle w:val="StyleArial"/>
              </w:rPr>
            </w:pPr>
            <w:r w:rsidRPr="00E312D0">
              <w:rPr>
                <w:rStyle w:val="StyleArial"/>
              </w:rPr>
              <w:t>None</w:t>
            </w:r>
          </w:p>
        </w:tc>
        <w:tc>
          <w:tcPr>
            <w:tcW w:w="2310" w:type="pct"/>
            <w:tcBorders>
              <w:top w:val="single" w:sz="8" w:space="0" w:color="4F81BD"/>
              <w:left w:val="single" w:sz="8" w:space="0" w:color="4F81BD"/>
              <w:bottom w:val="single" w:sz="8" w:space="0" w:color="4F81BD"/>
              <w:right w:val="single" w:sz="8" w:space="0" w:color="4F81BD"/>
            </w:tcBorders>
            <w:shd w:val="clear" w:color="auto" w:fill="D3DFEE"/>
          </w:tcPr>
          <w:p w:rsidR="00B92942" w:rsidRPr="00B50B16" w:rsidRDefault="00B92942" w:rsidP="00F10F9A">
            <w:pPr>
              <w:pStyle w:val="ListParagraph"/>
              <w:numPr>
                <w:ilvl w:val="0"/>
                <w:numId w:val="29"/>
              </w:numPr>
              <w:rPr>
                <w:rFonts w:cs="Arial"/>
                <w:szCs w:val="20"/>
              </w:rPr>
            </w:pPr>
          </w:p>
        </w:tc>
        <w:tc>
          <w:tcPr>
            <w:tcW w:w="1406" w:type="pct"/>
            <w:tcBorders>
              <w:top w:val="single" w:sz="8" w:space="0" w:color="4F81BD"/>
              <w:left w:val="single" w:sz="8" w:space="0" w:color="4F81BD"/>
              <w:bottom w:val="single" w:sz="8" w:space="0" w:color="4F81BD"/>
              <w:right w:val="single" w:sz="8" w:space="0" w:color="4F81BD"/>
            </w:tcBorders>
            <w:shd w:val="clear" w:color="auto" w:fill="D3DFEE"/>
          </w:tcPr>
          <w:p w:rsidR="00B92942" w:rsidRPr="00B50B16" w:rsidRDefault="00B92942" w:rsidP="00F10F9A">
            <w:pPr>
              <w:rPr>
                <w:rFonts w:ascii="Arial" w:hAnsi="Arial" w:cs="Arial"/>
                <w:szCs w:val="20"/>
              </w:rPr>
            </w:pPr>
          </w:p>
        </w:tc>
      </w:tr>
    </w:tbl>
    <w:p w:rsidR="00812E04" w:rsidRPr="00B50B16" w:rsidRDefault="00812E04" w:rsidP="00812E04">
      <w:pPr>
        <w:pStyle w:val="BodyText"/>
        <w:rPr>
          <w:rFonts w:cs="Arial"/>
          <w:sz w:val="24"/>
          <w:szCs w:val="28"/>
        </w:rPr>
      </w:pPr>
      <w:r w:rsidRPr="00B50B16">
        <w:rPr>
          <w:rFonts w:cs="Arial"/>
        </w:rPr>
        <w:br w:type="page"/>
      </w:r>
    </w:p>
    <w:p w:rsidR="00B955C8" w:rsidRPr="00B50B16" w:rsidRDefault="00B955C8" w:rsidP="00B955C8">
      <w:pPr>
        <w:pStyle w:val="Heading2"/>
        <w:keepLines/>
      </w:pPr>
      <w:bookmarkStart w:id="70" w:name="_Toc399406984"/>
      <w:r w:rsidRPr="00B50B16">
        <w:lastRenderedPageBreak/>
        <w:t>Customer Edit</w:t>
      </w:r>
      <w:bookmarkEnd w:id="70"/>
    </w:p>
    <w:p w:rsidR="00B955C8" w:rsidRPr="00B50B16" w:rsidRDefault="00B955C8" w:rsidP="00B955C8">
      <w:pPr>
        <w:pStyle w:val="BodyText"/>
        <w:keepLines/>
        <w:rPr>
          <w:rFonts w:cs="Arial"/>
        </w:rPr>
      </w:pPr>
      <w:r w:rsidRPr="00B50B16">
        <w:rPr>
          <w:rFonts w:cs="Arial"/>
        </w:rPr>
        <w:t xml:space="preserve">The Customer Edit screen appears when the operator chooses to </w:t>
      </w:r>
      <w:r w:rsidR="00776F67" w:rsidRPr="00B50B16">
        <w:rPr>
          <w:rFonts w:cs="Arial"/>
        </w:rPr>
        <w:t xml:space="preserve">edit a </w:t>
      </w:r>
      <w:r w:rsidRPr="00B50B16">
        <w:rPr>
          <w:rFonts w:cs="Arial"/>
        </w:rPr>
        <w:t>customer</w:t>
      </w:r>
      <w:r w:rsidR="00776F67" w:rsidRPr="00B50B16">
        <w:rPr>
          <w:rFonts w:cs="Arial"/>
        </w:rPr>
        <w:t xml:space="preserve"> record</w:t>
      </w:r>
      <w:r w:rsidRPr="00B50B16">
        <w:rPr>
          <w:rFonts w:cs="Arial"/>
        </w:rPr>
        <w:t xml:space="preserve">.  The screen </w:t>
      </w:r>
      <w:r w:rsidR="00776F67" w:rsidRPr="00B50B16">
        <w:rPr>
          <w:rFonts w:cs="Arial"/>
        </w:rPr>
        <w:t>displays the customer’s information and allows the operator to update the information.</w:t>
      </w:r>
      <w:r w:rsidR="00875E61" w:rsidRPr="00B50B16">
        <w:rPr>
          <w:rFonts w:cs="Arial"/>
        </w:rPr>
        <w:t xml:space="preserve">  The system pre-populates all customer data when applicable.</w:t>
      </w:r>
    </w:p>
    <w:p w:rsidR="00776F67" w:rsidRPr="00B50B16" w:rsidRDefault="00776F67" w:rsidP="00E312D0">
      <w:pPr>
        <w:pStyle w:val="Heading3"/>
      </w:pPr>
      <w:bookmarkStart w:id="71" w:name="_Ref323134726"/>
      <w:r w:rsidRPr="00B50B16">
        <w:t>Mockup</w:t>
      </w:r>
      <w:bookmarkEnd w:id="71"/>
    </w:p>
    <w:p w:rsidR="00B955C8" w:rsidRPr="00B50B16" w:rsidRDefault="00FA0E63" w:rsidP="00B955C8">
      <w:pPr>
        <w:pStyle w:val="BodyText"/>
        <w:rPr>
          <w:rFonts w:cs="Arial"/>
        </w:rPr>
      </w:pPr>
      <w:r w:rsidRPr="00B50B16">
        <w:rPr>
          <w:rFonts w:cs="Arial"/>
          <w:noProof/>
        </w:rPr>
        <w:drawing>
          <wp:inline distT="0" distB="0" distL="0" distR="0" wp14:anchorId="65AC05F9" wp14:editId="136E1D17">
            <wp:extent cx="6858000" cy="4046733"/>
            <wp:effectExtent l="19050" t="0" r="0" b="0"/>
            <wp:docPr id="8" name="Picture 5" descr="C:\Users\jhobson.SNTINC\AppData\Local\Microsoft\Windows\Temporary Internet Files\Content.Outlook\83428BFP\Customer Edit_04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jhobson.SNTINC\AppData\Local\Microsoft\Windows\Temporary Internet Files\Content.Outlook\83428BFP\Customer Edit_0424.png"/>
                    <pic:cNvPicPr>
                      <a:picLocks noChangeAspect="1" noChangeArrowheads="1"/>
                    </pic:cNvPicPr>
                  </pic:nvPicPr>
                  <pic:blipFill>
                    <a:blip r:embed="rId19" cstate="print"/>
                    <a:srcRect/>
                    <a:stretch>
                      <a:fillRect/>
                    </a:stretch>
                  </pic:blipFill>
                  <pic:spPr bwMode="auto">
                    <a:xfrm>
                      <a:off x="0" y="0"/>
                      <a:ext cx="6858000" cy="4046733"/>
                    </a:xfrm>
                    <a:prstGeom prst="rect">
                      <a:avLst/>
                    </a:prstGeom>
                    <a:noFill/>
                    <a:ln w="9525">
                      <a:noFill/>
                      <a:miter lim="800000"/>
                      <a:headEnd/>
                      <a:tailEnd/>
                    </a:ln>
                  </pic:spPr>
                </pic:pic>
              </a:graphicData>
            </a:graphic>
          </wp:inline>
        </w:drawing>
      </w:r>
    </w:p>
    <w:p w:rsidR="00B955C8" w:rsidRPr="00B50B16" w:rsidRDefault="00B955C8" w:rsidP="00776F67">
      <w:pPr>
        <w:pStyle w:val="Caption"/>
        <w:keepLines/>
        <w:ind w:firstLine="720"/>
        <w:rPr>
          <w:rFonts w:cs="Arial"/>
        </w:rPr>
      </w:pPr>
      <w:r w:rsidRPr="00B50B16">
        <w:rPr>
          <w:rFonts w:cs="Arial"/>
        </w:rPr>
        <w:t xml:space="preserve">Figure </w:t>
      </w:r>
      <w:r w:rsidR="00F73A31" w:rsidRPr="00B50B16">
        <w:rPr>
          <w:rFonts w:cs="Arial"/>
        </w:rPr>
        <w:fldChar w:fldCharType="begin"/>
      </w:r>
      <w:r w:rsidR="008A79F7" w:rsidRPr="00B50B16">
        <w:rPr>
          <w:rFonts w:cs="Arial"/>
        </w:rPr>
        <w:instrText xml:space="preserve"> SEQ Figure \* ARABIC </w:instrText>
      </w:r>
      <w:r w:rsidR="00F73A31" w:rsidRPr="00B50B16">
        <w:rPr>
          <w:rFonts w:cs="Arial"/>
        </w:rPr>
        <w:fldChar w:fldCharType="separate"/>
      </w:r>
      <w:r w:rsidR="00D54789" w:rsidRPr="00B50B16">
        <w:rPr>
          <w:rFonts w:cs="Arial"/>
          <w:noProof/>
        </w:rPr>
        <w:t>5</w:t>
      </w:r>
      <w:r w:rsidR="00F73A31" w:rsidRPr="00B50B16">
        <w:rPr>
          <w:rFonts w:cs="Arial"/>
        </w:rPr>
        <w:fldChar w:fldCharType="end"/>
      </w:r>
      <w:r w:rsidRPr="00B50B16">
        <w:rPr>
          <w:rFonts w:cs="Arial"/>
        </w:rPr>
        <w:t>: Enter Customer Details</w:t>
      </w:r>
    </w:p>
    <w:p w:rsidR="00B955C8" w:rsidRPr="00B50B16" w:rsidRDefault="00B955C8" w:rsidP="00E312D0">
      <w:pPr>
        <w:pStyle w:val="Heading3"/>
      </w:pPr>
      <w:r w:rsidRPr="00B50B16">
        <w:t>Instruction Text</w:t>
      </w:r>
    </w:p>
    <w:tbl>
      <w:tblPr>
        <w:tblW w:w="4900" w:type="pct"/>
        <w:tblInd w:w="144"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left w:w="115" w:type="dxa"/>
          <w:right w:w="115" w:type="dxa"/>
        </w:tblCellMar>
        <w:tblLook w:val="04A0" w:firstRow="1" w:lastRow="0" w:firstColumn="1" w:lastColumn="0" w:noHBand="0" w:noVBand="1"/>
      </w:tblPr>
      <w:tblGrid>
        <w:gridCol w:w="10564"/>
      </w:tblGrid>
      <w:tr w:rsidR="00B955C8" w:rsidRPr="00B50B16" w:rsidTr="00F10F9A">
        <w:trPr>
          <w:cantSplit/>
        </w:trPr>
        <w:tc>
          <w:tcPr>
            <w:tcW w:w="10809" w:type="dxa"/>
            <w:tcBorders>
              <w:top w:val="single" w:sz="8" w:space="0" w:color="4F81BD"/>
              <w:left w:val="single" w:sz="8" w:space="0" w:color="4F81BD"/>
              <w:bottom w:val="single" w:sz="18" w:space="0" w:color="4F81BD"/>
              <w:right w:val="single" w:sz="8" w:space="0" w:color="4F81BD"/>
            </w:tcBorders>
          </w:tcPr>
          <w:p w:rsidR="00B955C8" w:rsidRPr="00E312D0" w:rsidRDefault="00B955C8" w:rsidP="00F10F9A">
            <w:pPr>
              <w:keepLines/>
              <w:rPr>
                <w:rStyle w:val="StyleArialBold"/>
              </w:rPr>
            </w:pPr>
            <w:r w:rsidRPr="00E312D0">
              <w:rPr>
                <w:rStyle w:val="StyleArialBold"/>
              </w:rPr>
              <w:t>Instructions</w:t>
            </w:r>
          </w:p>
        </w:tc>
      </w:tr>
      <w:tr w:rsidR="00B955C8" w:rsidRPr="00B50B16" w:rsidTr="00F10F9A">
        <w:trPr>
          <w:cantSplit/>
        </w:trPr>
        <w:tc>
          <w:tcPr>
            <w:tcW w:w="10809" w:type="dxa"/>
            <w:tcBorders>
              <w:top w:val="single" w:sz="8" w:space="0" w:color="4F81BD"/>
              <w:left w:val="single" w:sz="8" w:space="0" w:color="4F81BD"/>
              <w:bottom w:val="single" w:sz="8" w:space="0" w:color="4F81BD"/>
              <w:right w:val="single" w:sz="8" w:space="0" w:color="4F81BD"/>
            </w:tcBorders>
            <w:shd w:val="clear" w:color="auto" w:fill="D3DFEE"/>
          </w:tcPr>
          <w:p w:rsidR="00B955C8" w:rsidRPr="00E312D0" w:rsidRDefault="00B955C8" w:rsidP="00F10F9A">
            <w:pPr>
              <w:keepLines/>
              <w:rPr>
                <w:rStyle w:val="StyleArial"/>
              </w:rPr>
            </w:pPr>
            <w:r w:rsidRPr="00E312D0">
              <w:rPr>
                <w:rStyle w:val="StyleArial"/>
              </w:rPr>
              <w:t>None</w:t>
            </w:r>
          </w:p>
        </w:tc>
      </w:tr>
    </w:tbl>
    <w:p w:rsidR="00B955C8" w:rsidRPr="00B50B16" w:rsidRDefault="00B955C8" w:rsidP="00E312D0">
      <w:pPr>
        <w:pStyle w:val="Heading3"/>
      </w:pPr>
      <w:bookmarkStart w:id="72" w:name="_Ref323134741"/>
      <w:r w:rsidRPr="00B50B16">
        <w:t>Navigation/Menu Keys</w:t>
      </w:r>
      <w:bookmarkEnd w:id="72"/>
    </w:p>
    <w:tbl>
      <w:tblPr>
        <w:tblW w:w="4900" w:type="pct"/>
        <w:tblInd w:w="144"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left w:w="115" w:type="dxa"/>
          <w:right w:w="115" w:type="dxa"/>
        </w:tblCellMar>
        <w:tblLook w:val="04A0" w:firstRow="1" w:lastRow="0" w:firstColumn="1" w:lastColumn="0" w:noHBand="0" w:noVBand="1"/>
      </w:tblPr>
      <w:tblGrid>
        <w:gridCol w:w="1715"/>
        <w:gridCol w:w="1551"/>
        <w:gridCol w:w="3694"/>
        <w:gridCol w:w="3604"/>
      </w:tblGrid>
      <w:tr w:rsidR="00B955C8" w:rsidRPr="00E312D0" w:rsidTr="006127B6">
        <w:trPr>
          <w:cantSplit/>
        </w:trPr>
        <w:tc>
          <w:tcPr>
            <w:tcW w:w="1742" w:type="dxa"/>
            <w:tcBorders>
              <w:top w:val="single" w:sz="8" w:space="0" w:color="4F81BD"/>
              <w:left w:val="single" w:sz="8" w:space="0" w:color="4F81BD"/>
              <w:bottom w:val="single" w:sz="18" w:space="0" w:color="4F81BD"/>
              <w:right w:val="single" w:sz="8" w:space="0" w:color="4F81BD"/>
            </w:tcBorders>
          </w:tcPr>
          <w:p w:rsidR="00B955C8" w:rsidRPr="00E312D0" w:rsidRDefault="00B955C8" w:rsidP="00F10F9A">
            <w:pPr>
              <w:pStyle w:val="BodyText"/>
              <w:keepLines/>
              <w:spacing w:after="0"/>
              <w:rPr>
                <w:rFonts w:cs="Arial"/>
                <w:b/>
                <w:bCs/>
                <w:sz w:val="22"/>
                <w:szCs w:val="22"/>
              </w:rPr>
            </w:pPr>
            <w:r w:rsidRPr="00E312D0">
              <w:rPr>
                <w:rFonts w:cs="Arial"/>
                <w:b/>
                <w:bCs/>
                <w:sz w:val="22"/>
                <w:szCs w:val="22"/>
              </w:rPr>
              <w:t>Label</w:t>
            </w:r>
          </w:p>
        </w:tc>
        <w:tc>
          <w:tcPr>
            <w:tcW w:w="1573" w:type="dxa"/>
            <w:tcBorders>
              <w:top w:val="single" w:sz="8" w:space="0" w:color="4F81BD"/>
              <w:left w:val="single" w:sz="8" w:space="0" w:color="4F81BD"/>
              <w:bottom w:val="single" w:sz="18" w:space="0" w:color="4F81BD"/>
              <w:right w:val="single" w:sz="8" w:space="0" w:color="4F81BD"/>
            </w:tcBorders>
          </w:tcPr>
          <w:p w:rsidR="00B955C8" w:rsidRPr="00E312D0" w:rsidRDefault="00B955C8" w:rsidP="00F10F9A">
            <w:pPr>
              <w:pStyle w:val="BodyText"/>
              <w:keepLines/>
              <w:spacing w:after="0"/>
              <w:rPr>
                <w:rFonts w:cs="Arial"/>
                <w:b/>
                <w:bCs/>
                <w:sz w:val="22"/>
                <w:szCs w:val="22"/>
              </w:rPr>
            </w:pPr>
            <w:r w:rsidRPr="00E312D0">
              <w:rPr>
                <w:rFonts w:cs="Arial"/>
                <w:b/>
                <w:bCs/>
                <w:sz w:val="22"/>
                <w:szCs w:val="22"/>
              </w:rPr>
              <w:t>State</w:t>
            </w:r>
          </w:p>
        </w:tc>
        <w:tc>
          <w:tcPr>
            <w:tcW w:w="3793" w:type="dxa"/>
            <w:tcBorders>
              <w:top w:val="single" w:sz="8" w:space="0" w:color="4F81BD"/>
              <w:left w:val="single" w:sz="8" w:space="0" w:color="4F81BD"/>
              <w:bottom w:val="single" w:sz="18" w:space="0" w:color="4F81BD"/>
              <w:right w:val="single" w:sz="8" w:space="0" w:color="4F81BD"/>
            </w:tcBorders>
          </w:tcPr>
          <w:p w:rsidR="00B955C8" w:rsidRPr="00E312D0" w:rsidRDefault="00B955C8" w:rsidP="00F10F9A">
            <w:pPr>
              <w:pStyle w:val="BodyText"/>
              <w:keepLines/>
              <w:spacing w:after="0"/>
              <w:rPr>
                <w:rFonts w:cs="Arial"/>
                <w:b/>
                <w:bCs/>
                <w:sz w:val="22"/>
                <w:szCs w:val="22"/>
              </w:rPr>
            </w:pPr>
            <w:r w:rsidRPr="00E312D0">
              <w:rPr>
                <w:rFonts w:cs="Arial"/>
                <w:b/>
                <w:bCs/>
                <w:sz w:val="22"/>
                <w:szCs w:val="22"/>
              </w:rPr>
              <w:t>Next Screen</w:t>
            </w:r>
          </w:p>
        </w:tc>
        <w:tc>
          <w:tcPr>
            <w:tcW w:w="3701" w:type="dxa"/>
            <w:tcBorders>
              <w:top w:val="single" w:sz="8" w:space="0" w:color="4F81BD"/>
              <w:left w:val="single" w:sz="8" w:space="0" w:color="4F81BD"/>
              <w:bottom w:val="single" w:sz="18" w:space="0" w:color="4F81BD"/>
              <w:right w:val="single" w:sz="8" w:space="0" w:color="4F81BD"/>
            </w:tcBorders>
          </w:tcPr>
          <w:p w:rsidR="00B955C8" w:rsidRPr="00E312D0" w:rsidRDefault="00B955C8" w:rsidP="00F10F9A">
            <w:pPr>
              <w:pStyle w:val="BodyText"/>
              <w:keepLines/>
              <w:spacing w:after="0"/>
              <w:rPr>
                <w:rFonts w:cs="Arial"/>
                <w:b/>
                <w:bCs/>
                <w:sz w:val="22"/>
                <w:szCs w:val="22"/>
              </w:rPr>
            </w:pPr>
            <w:r w:rsidRPr="00E312D0">
              <w:rPr>
                <w:rFonts w:cs="Arial"/>
                <w:b/>
                <w:bCs/>
                <w:sz w:val="22"/>
                <w:szCs w:val="22"/>
              </w:rPr>
              <w:t>Notes</w:t>
            </w:r>
          </w:p>
        </w:tc>
      </w:tr>
      <w:tr w:rsidR="00B955C8" w:rsidRPr="00B50B16" w:rsidTr="006127B6">
        <w:trPr>
          <w:cantSplit/>
        </w:trPr>
        <w:tc>
          <w:tcPr>
            <w:tcW w:w="1742" w:type="dxa"/>
            <w:tcBorders>
              <w:top w:val="single" w:sz="8" w:space="0" w:color="4F81BD"/>
              <w:left w:val="single" w:sz="8" w:space="0" w:color="4F81BD"/>
              <w:bottom w:val="single" w:sz="8" w:space="0" w:color="4F81BD"/>
              <w:right w:val="single" w:sz="8" w:space="0" w:color="4F81BD"/>
            </w:tcBorders>
            <w:shd w:val="clear" w:color="auto" w:fill="D3DFEE"/>
          </w:tcPr>
          <w:p w:rsidR="00B955C8" w:rsidRPr="00B50B16" w:rsidRDefault="00B955C8" w:rsidP="00F10F9A">
            <w:pPr>
              <w:pStyle w:val="BodyText"/>
              <w:keepLines/>
              <w:spacing w:after="0"/>
              <w:rPr>
                <w:rFonts w:cs="Arial"/>
              </w:rPr>
            </w:pPr>
            <w:r w:rsidRPr="00B50B16">
              <w:rPr>
                <w:rFonts w:cs="Arial"/>
              </w:rPr>
              <w:t>Back</w:t>
            </w:r>
          </w:p>
        </w:tc>
        <w:tc>
          <w:tcPr>
            <w:tcW w:w="1573" w:type="dxa"/>
            <w:tcBorders>
              <w:top w:val="single" w:sz="8" w:space="0" w:color="4F81BD"/>
              <w:left w:val="single" w:sz="8" w:space="0" w:color="4F81BD"/>
              <w:bottom w:val="single" w:sz="8" w:space="0" w:color="4F81BD"/>
              <w:right w:val="single" w:sz="8" w:space="0" w:color="4F81BD"/>
            </w:tcBorders>
            <w:shd w:val="clear" w:color="auto" w:fill="D3DFEE"/>
          </w:tcPr>
          <w:p w:rsidR="00B955C8" w:rsidRPr="00B50B16" w:rsidRDefault="00B955C8" w:rsidP="00F10F9A">
            <w:pPr>
              <w:pStyle w:val="BodyText"/>
              <w:keepLines/>
              <w:spacing w:after="0"/>
              <w:rPr>
                <w:rFonts w:cs="Arial"/>
              </w:rPr>
            </w:pPr>
            <w:r w:rsidRPr="00B50B16">
              <w:rPr>
                <w:rFonts w:cs="Arial"/>
              </w:rPr>
              <w:t>Enabled</w:t>
            </w:r>
          </w:p>
        </w:tc>
        <w:tc>
          <w:tcPr>
            <w:tcW w:w="3793" w:type="dxa"/>
            <w:tcBorders>
              <w:top w:val="single" w:sz="8" w:space="0" w:color="4F81BD"/>
              <w:left w:val="single" w:sz="8" w:space="0" w:color="4F81BD"/>
              <w:bottom w:val="single" w:sz="8" w:space="0" w:color="4F81BD"/>
              <w:right w:val="single" w:sz="8" w:space="0" w:color="4F81BD"/>
            </w:tcBorders>
            <w:shd w:val="clear" w:color="auto" w:fill="D3DFEE"/>
          </w:tcPr>
          <w:p w:rsidR="00B955C8" w:rsidRPr="00B50B16" w:rsidRDefault="00B955C8" w:rsidP="00F10F9A">
            <w:pPr>
              <w:pStyle w:val="BodyText"/>
              <w:keepLines/>
              <w:spacing w:after="0"/>
              <w:rPr>
                <w:rFonts w:cs="Arial"/>
              </w:rPr>
            </w:pPr>
            <w:r w:rsidRPr="00B50B16">
              <w:rPr>
                <w:rFonts w:cs="Arial"/>
              </w:rPr>
              <w:t>Previous screen</w:t>
            </w:r>
          </w:p>
        </w:tc>
        <w:tc>
          <w:tcPr>
            <w:tcW w:w="3701" w:type="dxa"/>
            <w:tcBorders>
              <w:top w:val="single" w:sz="8" w:space="0" w:color="4F81BD"/>
              <w:left w:val="single" w:sz="8" w:space="0" w:color="4F81BD"/>
              <w:bottom w:val="single" w:sz="8" w:space="0" w:color="4F81BD"/>
              <w:right w:val="single" w:sz="8" w:space="0" w:color="4F81BD"/>
            </w:tcBorders>
            <w:shd w:val="clear" w:color="auto" w:fill="D3DFEE"/>
          </w:tcPr>
          <w:p w:rsidR="00B955C8" w:rsidRPr="00B50B16" w:rsidRDefault="00B955C8" w:rsidP="00F10F9A">
            <w:pPr>
              <w:pStyle w:val="BodyText"/>
              <w:keepLines/>
              <w:spacing w:after="0"/>
              <w:rPr>
                <w:rFonts w:cs="Arial"/>
              </w:rPr>
            </w:pPr>
            <w:r w:rsidRPr="00B50B16">
              <w:rPr>
                <w:rFonts w:cs="Arial"/>
              </w:rPr>
              <w:t>None</w:t>
            </w:r>
          </w:p>
        </w:tc>
      </w:tr>
      <w:tr w:rsidR="006127B6" w:rsidRPr="00B50B16" w:rsidTr="006127B6">
        <w:trPr>
          <w:cantSplit/>
        </w:trPr>
        <w:tc>
          <w:tcPr>
            <w:tcW w:w="1742" w:type="dxa"/>
            <w:tcBorders>
              <w:top w:val="single" w:sz="8" w:space="0" w:color="4F81BD"/>
              <w:left w:val="single" w:sz="8" w:space="0" w:color="4F81BD"/>
              <w:bottom w:val="single" w:sz="8" w:space="0" w:color="4F81BD"/>
              <w:right w:val="single" w:sz="8" w:space="0" w:color="4F81BD"/>
            </w:tcBorders>
            <w:shd w:val="clear" w:color="auto" w:fill="D3DFEE"/>
          </w:tcPr>
          <w:p w:rsidR="006127B6" w:rsidRPr="00B50B16" w:rsidRDefault="006127B6" w:rsidP="00F10F9A">
            <w:pPr>
              <w:pStyle w:val="BodyText"/>
              <w:keepLines/>
              <w:spacing w:after="0"/>
              <w:rPr>
                <w:rFonts w:cs="Arial"/>
              </w:rPr>
            </w:pPr>
            <w:r w:rsidRPr="00B50B16">
              <w:rPr>
                <w:rFonts w:cs="Arial"/>
              </w:rPr>
              <w:t>Reset Form</w:t>
            </w:r>
          </w:p>
        </w:tc>
        <w:tc>
          <w:tcPr>
            <w:tcW w:w="1573" w:type="dxa"/>
            <w:tcBorders>
              <w:top w:val="single" w:sz="8" w:space="0" w:color="4F81BD"/>
              <w:left w:val="single" w:sz="8" w:space="0" w:color="4F81BD"/>
              <w:bottom w:val="single" w:sz="8" w:space="0" w:color="4F81BD"/>
              <w:right w:val="single" w:sz="8" w:space="0" w:color="4F81BD"/>
            </w:tcBorders>
            <w:shd w:val="clear" w:color="auto" w:fill="D3DFEE"/>
          </w:tcPr>
          <w:p w:rsidR="006127B6" w:rsidRPr="00B50B16" w:rsidRDefault="006127B6" w:rsidP="00F10F9A">
            <w:pPr>
              <w:pStyle w:val="BodyText"/>
              <w:keepLines/>
              <w:spacing w:after="0"/>
              <w:rPr>
                <w:rFonts w:cs="Arial"/>
              </w:rPr>
            </w:pPr>
            <w:r w:rsidRPr="00B50B16">
              <w:rPr>
                <w:rFonts w:cs="Arial"/>
              </w:rPr>
              <w:t>Enabled</w:t>
            </w:r>
          </w:p>
        </w:tc>
        <w:tc>
          <w:tcPr>
            <w:tcW w:w="3793" w:type="dxa"/>
            <w:tcBorders>
              <w:top w:val="single" w:sz="8" w:space="0" w:color="4F81BD"/>
              <w:left w:val="single" w:sz="8" w:space="0" w:color="4F81BD"/>
              <w:bottom w:val="single" w:sz="8" w:space="0" w:color="4F81BD"/>
              <w:right w:val="single" w:sz="8" w:space="0" w:color="4F81BD"/>
            </w:tcBorders>
            <w:shd w:val="clear" w:color="auto" w:fill="D3DFEE"/>
          </w:tcPr>
          <w:p w:rsidR="006127B6" w:rsidRPr="00B50B16" w:rsidRDefault="006127B6" w:rsidP="00F10F9A">
            <w:pPr>
              <w:pStyle w:val="BodyText"/>
              <w:keepLines/>
              <w:spacing w:after="0"/>
              <w:rPr>
                <w:rFonts w:cs="Arial"/>
              </w:rPr>
            </w:pPr>
            <w:r w:rsidRPr="00B50B16">
              <w:rPr>
                <w:rFonts w:cs="Arial"/>
              </w:rPr>
              <w:t>Customer Edit</w:t>
            </w:r>
          </w:p>
        </w:tc>
        <w:tc>
          <w:tcPr>
            <w:tcW w:w="3701" w:type="dxa"/>
            <w:tcBorders>
              <w:top w:val="single" w:sz="8" w:space="0" w:color="4F81BD"/>
              <w:left w:val="single" w:sz="8" w:space="0" w:color="4F81BD"/>
              <w:bottom w:val="single" w:sz="8" w:space="0" w:color="4F81BD"/>
              <w:right w:val="single" w:sz="8" w:space="0" w:color="4F81BD"/>
            </w:tcBorders>
            <w:shd w:val="clear" w:color="auto" w:fill="D3DFEE"/>
          </w:tcPr>
          <w:p w:rsidR="006127B6" w:rsidRPr="00B50B16" w:rsidRDefault="006127B6" w:rsidP="00F10F9A">
            <w:pPr>
              <w:pStyle w:val="BodyText"/>
              <w:keepLines/>
              <w:spacing w:after="0"/>
              <w:rPr>
                <w:rFonts w:cs="Arial"/>
              </w:rPr>
            </w:pPr>
            <w:r w:rsidRPr="00B50B16">
              <w:rPr>
                <w:rFonts w:cs="Arial"/>
              </w:rPr>
              <w:t>Removes data in all data fields</w:t>
            </w:r>
          </w:p>
        </w:tc>
      </w:tr>
      <w:tr w:rsidR="00B955C8" w:rsidRPr="00B50B16" w:rsidTr="006127B6">
        <w:trPr>
          <w:cantSplit/>
        </w:trPr>
        <w:tc>
          <w:tcPr>
            <w:tcW w:w="1742" w:type="dxa"/>
            <w:tcBorders>
              <w:top w:val="single" w:sz="8" w:space="0" w:color="4F81BD"/>
              <w:left w:val="single" w:sz="8" w:space="0" w:color="4F81BD"/>
              <w:bottom w:val="single" w:sz="8" w:space="0" w:color="4F81BD"/>
              <w:right w:val="single" w:sz="8" w:space="0" w:color="4F81BD"/>
            </w:tcBorders>
            <w:shd w:val="clear" w:color="auto" w:fill="D3DFEE"/>
          </w:tcPr>
          <w:p w:rsidR="00B955C8" w:rsidRPr="00B50B16" w:rsidRDefault="00776F67" w:rsidP="00F10F9A">
            <w:pPr>
              <w:pStyle w:val="BodyText"/>
              <w:keepLines/>
              <w:spacing w:after="0"/>
              <w:rPr>
                <w:rFonts w:cs="Arial"/>
              </w:rPr>
            </w:pPr>
            <w:r w:rsidRPr="00B50B16">
              <w:rPr>
                <w:rFonts w:cs="Arial"/>
              </w:rPr>
              <w:t>Continue</w:t>
            </w:r>
          </w:p>
        </w:tc>
        <w:tc>
          <w:tcPr>
            <w:tcW w:w="1573" w:type="dxa"/>
            <w:tcBorders>
              <w:top w:val="single" w:sz="8" w:space="0" w:color="4F81BD"/>
              <w:left w:val="single" w:sz="8" w:space="0" w:color="4F81BD"/>
              <w:bottom w:val="single" w:sz="8" w:space="0" w:color="4F81BD"/>
              <w:right w:val="single" w:sz="8" w:space="0" w:color="4F81BD"/>
            </w:tcBorders>
            <w:shd w:val="clear" w:color="auto" w:fill="D3DFEE"/>
          </w:tcPr>
          <w:p w:rsidR="00B955C8" w:rsidRPr="00B50B16" w:rsidRDefault="00B955C8" w:rsidP="00F10F9A">
            <w:pPr>
              <w:pStyle w:val="BodyText"/>
              <w:keepLines/>
              <w:spacing w:after="0"/>
              <w:rPr>
                <w:rFonts w:cs="Arial"/>
              </w:rPr>
            </w:pPr>
            <w:r w:rsidRPr="00B50B16">
              <w:rPr>
                <w:rFonts w:cs="Arial"/>
              </w:rPr>
              <w:t>Enabled</w:t>
            </w:r>
          </w:p>
        </w:tc>
        <w:tc>
          <w:tcPr>
            <w:tcW w:w="3793" w:type="dxa"/>
            <w:tcBorders>
              <w:top w:val="single" w:sz="8" w:space="0" w:color="4F81BD"/>
              <w:left w:val="single" w:sz="8" w:space="0" w:color="4F81BD"/>
              <w:bottom w:val="single" w:sz="8" w:space="0" w:color="4F81BD"/>
              <w:right w:val="single" w:sz="8" w:space="0" w:color="4F81BD"/>
            </w:tcBorders>
            <w:shd w:val="clear" w:color="auto" w:fill="D3DFEE"/>
          </w:tcPr>
          <w:p w:rsidR="00B955C8" w:rsidRPr="00B50B16" w:rsidRDefault="00B955C8" w:rsidP="00F10F9A">
            <w:pPr>
              <w:pStyle w:val="BodyText"/>
              <w:keepLines/>
              <w:spacing w:after="0"/>
              <w:rPr>
                <w:rFonts w:cs="Arial"/>
              </w:rPr>
            </w:pPr>
            <w:r w:rsidRPr="00B50B16">
              <w:rPr>
                <w:rFonts w:cs="Arial"/>
              </w:rPr>
              <w:t>Custome</w:t>
            </w:r>
            <w:r w:rsidR="00776F67" w:rsidRPr="00B50B16">
              <w:rPr>
                <w:rFonts w:cs="Arial"/>
              </w:rPr>
              <w:t>r Details</w:t>
            </w:r>
          </w:p>
        </w:tc>
        <w:tc>
          <w:tcPr>
            <w:tcW w:w="3701" w:type="dxa"/>
            <w:tcBorders>
              <w:top w:val="single" w:sz="8" w:space="0" w:color="4F81BD"/>
              <w:left w:val="single" w:sz="8" w:space="0" w:color="4F81BD"/>
              <w:bottom w:val="single" w:sz="8" w:space="0" w:color="4F81BD"/>
              <w:right w:val="single" w:sz="8" w:space="0" w:color="4F81BD"/>
            </w:tcBorders>
            <w:shd w:val="clear" w:color="auto" w:fill="D3DFEE"/>
          </w:tcPr>
          <w:p w:rsidR="00B955C8" w:rsidRPr="00B50B16" w:rsidRDefault="00776F67" w:rsidP="00F10F9A">
            <w:pPr>
              <w:pStyle w:val="BodyText"/>
              <w:keepLines/>
              <w:spacing w:after="0"/>
              <w:rPr>
                <w:rFonts w:cs="Arial"/>
              </w:rPr>
            </w:pPr>
            <w:r w:rsidRPr="00B50B16">
              <w:rPr>
                <w:rFonts w:cs="Arial"/>
              </w:rPr>
              <w:t>None</w:t>
            </w:r>
          </w:p>
        </w:tc>
      </w:tr>
    </w:tbl>
    <w:p w:rsidR="00812E04" w:rsidRPr="00B50B16" w:rsidRDefault="00812E04" w:rsidP="00812E04">
      <w:pPr>
        <w:pStyle w:val="BodyText"/>
        <w:rPr>
          <w:rFonts w:cs="Arial"/>
          <w:szCs w:val="26"/>
        </w:rPr>
      </w:pPr>
      <w:r w:rsidRPr="00B50B16">
        <w:rPr>
          <w:rFonts w:cs="Arial"/>
        </w:rPr>
        <w:br w:type="page"/>
      </w:r>
    </w:p>
    <w:p w:rsidR="00B955C8" w:rsidRPr="00B50B16" w:rsidRDefault="00B955C8" w:rsidP="00E312D0">
      <w:pPr>
        <w:pStyle w:val="Heading3"/>
      </w:pPr>
      <w:bookmarkStart w:id="73" w:name="_Ref323134763"/>
      <w:r w:rsidRPr="00B50B16">
        <w:lastRenderedPageBreak/>
        <w:t>Data/Input Fields</w:t>
      </w:r>
      <w:bookmarkEnd w:id="73"/>
    </w:p>
    <w:tbl>
      <w:tblPr>
        <w:tblW w:w="4900" w:type="pct"/>
        <w:tblInd w:w="144"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left w:w="115" w:type="dxa"/>
          <w:right w:w="115" w:type="dxa"/>
        </w:tblCellMar>
        <w:tblLook w:val="04A0" w:firstRow="1" w:lastRow="0" w:firstColumn="1" w:lastColumn="0" w:noHBand="0" w:noVBand="1"/>
      </w:tblPr>
      <w:tblGrid>
        <w:gridCol w:w="1164"/>
        <w:gridCol w:w="1086"/>
        <w:gridCol w:w="1047"/>
        <w:gridCol w:w="1453"/>
        <w:gridCol w:w="1137"/>
        <w:gridCol w:w="1137"/>
        <w:gridCol w:w="3540"/>
      </w:tblGrid>
      <w:tr w:rsidR="00776F67" w:rsidRPr="00E312D0" w:rsidTr="00E312D0">
        <w:trPr>
          <w:cantSplit/>
          <w:tblHeader/>
        </w:trPr>
        <w:tc>
          <w:tcPr>
            <w:tcW w:w="1182" w:type="dxa"/>
            <w:tcBorders>
              <w:top w:val="single" w:sz="8" w:space="0" w:color="4F81BD"/>
              <w:left w:val="single" w:sz="8" w:space="0" w:color="4F81BD"/>
              <w:bottom w:val="single" w:sz="18" w:space="0" w:color="4F81BD"/>
              <w:right w:val="single" w:sz="8" w:space="0" w:color="4F81BD"/>
            </w:tcBorders>
            <w:vAlign w:val="bottom"/>
          </w:tcPr>
          <w:p w:rsidR="00776F67" w:rsidRPr="00E312D0" w:rsidRDefault="00776F67" w:rsidP="00E312D0">
            <w:pPr>
              <w:pStyle w:val="BodyText"/>
              <w:keepLines/>
              <w:spacing w:after="0"/>
              <w:rPr>
                <w:rFonts w:cs="Arial"/>
                <w:b/>
                <w:bCs/>
                <w:sz w:val="22"/>
                <w:szCs w:val="22"/>
              </w:rPr>
            </w:pPr>
            <w:r w:rsidRPr="00E312D0">
              <w:rPr>
                <w:rFonts w:cs="Arial"/>
                <w:b/>
                <w:bCs/>
                <w:sz w:val="22"/>
                <w:szCs w:val="22"/>
              </w:rPr>
              <w:t>Label</w:t>
            </w:r>
          </w:p>
        </w:tc>
        <w:tc>
          <w:tcPr>
            <w:tcW w:w="1040" w:type="dxa"/>
            <w:tcBorders>
              <w:top w:val="single" w:sz="8" w:space="0" w:color="4F81BD"/>
              <w:left w:val="single" w:sz="8" w:space="0" w:color="4F81BD"/>
              <w:bottom w:val="single" w:sz="18" w:space="0" w:color="4F81BD"/>
              <w:right w:val="single" w:sz="8" w:space="0" w:color="4F81BD"/>
            </w:tcBorders>
            <w:vAlign w:val="bottom"/>
          </w:tcPr>
          <w:p w:rsidR="00776F67" w:rsidRPr="00E312D0" w:rsidRDefault="00776F67" w:rsidP="00E312D0">
            <w:pPr>
              <w:pStyle w:val="BodyText"/>
              <w:keepLines/>
              <w:spacing w:after="0"/>
              <w:rPr>
                <w:rFonts w:cs="Arial"/>
                <w:b/>
                <w:bCs/>
                <w:sz w:val="22"/>
                <w:szCs w:val="22"/>
              </w:rPr>
            </w:pPr>
            <w:r w:rsidRPr="00E312D0">
              <w:rPr>
                <w:rFonts w:cs="Arial"/>
                <w:b/>
                <w:bCs/>
                <w:sz w:val="22"/>
                <w:szCs w:val="22"/>
              </w:rPr>
              <w:t>Editable</w:t>
            </w:r>
          </w:p>
        </w:tc>
        <w:tc>
          <w:tcPr>
            <w:tcW w:w="1055" w:type="dxa"/>
            <w:tcBorders>
              <w:top w:val="single" w:sz="8" w:space="0" w:color="4F81BD"/>
              <w:left w:val="single" w:sz="8" w:space="0" w:color="4F81BD"/>
              <w:bottom w:val="single" w:sz="18" w:space="0" w:color="4F81BD"/>
              <w:right w:val="single" w:sz="8" w:space="0" w:color="4F81BD"/>
            </w:tcBorders>
            <w:vAlign w:val="bottom"/>
          </w:tcPr>
          <w:p w:rsidR="00776F67" w:rsidRPr="00E312D0" w:rsidRDefault="00776F67" w:rsidP="00E312D0">
            <w:pPr>
              <w:pStyle w:val="BodyText"/>
              <w:keepLines/>
              <w:spacing w:after="0"/>
              <w:rPr>
                <w:rFonts w:cs="Arial"/>
                <w:b/>
                <w:bCs/>
                <w:sz w:val="22"/>
                <w:szCs w:val="22"/>
              </w:rPr>
            </w:pPr>
            <w:r w:rsidRPr="00E312D0">
              <w:rPr>
                <w:rFonts w:cs="Arial"/>
                <w:b/>
                <w:bCs/>
                <w:sz w:val="22"/>
                <w:szCs w:val="22"/>
              </w:rPr>
              <w:t>Req’d?</w:t>
            </w:r>
          </w:p>
        </w:tc>
        <w:tc>
          <w:tcPr>
            <w:tcW w:w="1453" w:type="dxa"/>
            <w:tcBorders>
              <w:top w:val="single" w:sz="8" w:space="0" w:color="4F81BD"/>
              <w:left w:val="single" w:sz="8" w:space="0" w:color="4F81BD"/>
              <w:bottom w:val="single" w:sz="18" w:space="0" w:color="4F81BD"/>
              <w:right w:val="single" w:sz="8" w:space="0" w:color="4F81BD"/>
            </w:tcBorders>
            <w:vAlign w:val="bottom"/>
          </w:tcPr>
          <w:p w:rsidR="00776F67" w:rsidRPr="00E312D0" w:rsidRDefault="00776F67" w:rsidP="00E312D0">
            <w:pPr>
              <w:pStyle w:val="BodyText"/>
              <w:keepLines/>
              <w:spacing w:after="0"/>
              <w:rPr>
                <w:rFonts w:cs="Arial"/>
                <w:b/>
                <w:bCs/>
                <w:sz w:val="22"/>
                <w:szCs w:val="22"/>
              </w:rPr>
            </w:pPr>
            <w:r w:rsidRPr="00E312D0">
              <w:rPr>
                <w:rFonts w:cs="Arial"/>
                <w:b/>
                <w:bCs/>
                <w:sz w:val="22"/>
                <w:szCs w:val="22"/>
              </w:rPr>
              <w:t>Data Type</w:t>
            </w:r>
          </w:p>
        </w:tc>
        <w:tc>
          <w:tcPr>
            <w:tcW w:w="1156" w:type="dxa"/>
            <w:tcBorders>
              <w:top w:val="single" w:sz="8" w:space="0" w:color="4F81BD"/>
              <w:left w:val="single" w:sz="8" w:space="0" w:color="4F81BD"/>
              <w:bottom w:val="single" w:sz="18" w:space="0" w:color="4F81BD"/>
              <w:right w:val="single" w:sz="8" w:space="0" w:color="4F81BD"/>
            </w:tcBorders>
            <w:vAlign w:val="bottom"/>
          </w:tcPr>
          <w:p w:rsidR="00776F67" w:rsidRPr="00E312D0" w:rsidRDefault="00776F67" w:rsidP="00E312D0">
            <w:pPr>
              <w:pStyle w:val="BodyText"/>
              <w:keepLines/>
              <w:spacing w:after="0"/>
              <w:rPr>
                <w:rFonts w:cs="Arial"/>
                <w:b/>
                <w:bCs/>
                <w:sz w:val="22"/>
                <w:szCs w:val="22"/>
              </w:rPr>
            </w:pPr>
            <w:r w:rsidRPr="00E312D0">
              <w:rPr>
                <w:rFonts w:cs="Arial"/>
                <w:b/>
                <w:bCs/>
                <w:sz w:val="22"/>
                <w:szCs w:val="22"/>
              </w:rPr>
              <w:t>Min</w:t>
            </w:r>
          </w:p>
          <w:p w:rsidR="00776F67" w:rsidRPr="00E312D0" w:rsidRDefault="00776F67" w:rsidP="00E312D0">
            <w:pPr>
              <w:pStyle w:val="BodyText"/>
              <w:keepLines/>
              <w:spacing w:after="0"/>
              <w:rPr>
                <w:rFonts w:cs="Arial"/>
                <w:b/>
                <w:bCs/>
                <w:sz w:val="22"/>
                <w:szCs w:val="22"/>
              </w:rPr>
            </w:pPr>
            <w:r w:rsidRPr="00E312D0">
              <w:rPr>
                <w:rFonts w:cs="Arial"/>
                <w:b/>
                <w:bCs/>
                <w:sz w:val="22"/>
                <w:szCs w:val="22"/>
              </w:rPr>
              <w:t>Length</w:t>
            </w:r>
          </w:p>
        </w:tc>
        <w:tc>
          <w:tcPr>
            <w:tcW w:w="1156" w:type="dxa"/>
            <w:tcBorders>
              <w:top w:val="single" w:sz="8" w:space="0" w:color="4F81BD"/>
              <w:left w:val="single" w:sz="8" w:space="0" w:color="4F81BD"/>
              <w:bottom w:val="single" w:sz="18" w:space="0" w:color="4F81BD"/>
              <w:right w:val="single" w:sz="8" w:space="0" w:color="4F81BD"/>
            </w:tcBorders>
            <w:vAlign w:val="bottom"/>
          </w:tcPr>
          <w:p w:rsidR="00776F67" w:rsidRPr="00E312D0" w:rsidRDefault="00776F67" w:rsidP="00E312D0">
            <w:pPr>
              <w:pStyle w:val="BodyText"/>
              <w:keepLines/>
              <w:spacing w:after="0"/>
              <w:rPr>
                <w:rFonts w:cs="Arial"/>
                <w:b/>
                <w:bCs/>
                <w:sz w:val="22"/>
                <w:szCs w:val="22"/>
              </w:rPr>
            </w:pPr>
            <w:r w:rsidRPr="00E312D0">
              <w:rPr>
                <w:rFonts w:cs="Arial"/>
                <w:b/>
                <w:bCs/>
                <w:sz w:val="22"/>
                <w:szCs w:val="22"/>
              </w:rPr>
              <w:t>Max</w:t>
            </w:r>
          </w:p>
          <w:p w:rsidR="00776F67" w:rsidRPr="00E312D0" w:rsidRDefault="00776F67" w:rsidP="00E312D0">
            <w:pPr>
              <w:pStyle w:val="BodyText"/>
              <w:keepLines/>
              <w:spacing w:after="0"/>
              <w:rPr>
                <w:rFonts w:cs="Arial"/>
                <w:b/>
                <w:bCs/>
                <w:sz w:val="22"/>
                <w:szCs w:val="22"/>
              </w:rPr>
            </w:pPr>
            <w:r w:rsidRPr="00E312D0">
              <w:rPr>
                <w:rFonts w:cs="Arial"/>
                <w:b/>
                <w:bCs/>
                <w:sz w:val="22"/>
                <w:szCs w:val="22"/>
              </w:rPr>
              <w:t>Length</w:t>
            </w:r>
          </w:p>
        </w:tc>
        <w:tc>
          <w:tcPr>
            <w:tcW w:w="3767" w:type="dxa"/>
            <w:tcBorders>
              <w:top w:val="single" w:sz="8" w:space="0" w:color="4F81BD"/>
              <w:left w:val="single" w:sz="8" w:space="0" w:color="4F81BD"/>
              <w:bottom w:val="single" w:sz="18" w:space="0" w:color="4F81BD"/>
              <w:right w:val="single" w:sz="8" w:space="0" w:color="4F81BD"/>
            </w:tcBorders>
            <w:vAlign w:val="bottom"/>
          </w:tcPr>
          <w:p w:rsidR="00776F67" w:rsidRPr="00E312D0" w:rsidRDefault="00776F67" w:rsidP="00E312D0">
            <w:pPr>
              <w:pStyle w:val="BodyText"/>
              <w:keepLines/>
              <w:spacing w:after="0"/>
              <w:rPr>
                <w:rFonts w:cs="Arial"/>
                <w:b/>
                <w:bCs/>
                <w:sz w:val="22"/>
                <w:szCs w:val="22"/>
              </w:rPr>
            </w:pPr>
            <w:r w:rsidRPr="00E312D0">
              <w:rPr>
                <w:rFonts w:cs="Arial"/>
                <w:b/>
                <w:bCs/>
                <w:sz w:val="22"/>
                <w:szCs w:val="22"/>
              </w:rPr>
              <w:t>Notes</w:t>
            </w:r>
          </w:p>
        </w:tc>
      </w:tr>
      <w:tr w:rsidR="00776F67" w:rsidRPr="00B50B16" w:rsidTr="001E020F">
        <w:trPr>
          <w:cantSplit/>
        </w:trPr>
        <w:tc>
          <w:tcPr>
            <w:tcW w:w="1182" w:type="dxa"/>
            <w:tcBorders>
              <w:top w:val="single" w:sz="8" w:space="0" w:color="4F81BD"/>
              <w:left w:val="single" w:sz="8" w:space="0" w:color="4F81BD"/>
              <w:bottom w:val="single" w:sz="8" w:space="0" w:color="4F81BD"/>
              <w:right w:val="single" w:sz="8" w:space="0" w:color="4F81BD"/>
            </w:tcBorders>
            <w:shd w:val="clear" w:color="auto" w:fill="D3DFEE"/>
          </w:tcPr>
          <w:p w:rsidR="00776F67" w:rsidRPr="00B50B16" w:rsidRDefault="00776F67" w:rsidP="00F10F9A">
            <w:pPr>
              <w:pStyle w:val="BodyText"/>
              <w:spacing w:after="0"/>
              <w:rPr>
                <w:rFonts w:cs="Arial"/>
                <w:bCs/>
              </w:rPr>
            </w:pPr>
            <w:r w:rsidRPr="00B50B16">
              <w:rPr>
                <w:rFonts w:cs="Arial"/>
                <w:bCs/>
              </w:rPr>
              <w:t>Select Prefix</w:t>
            </w:r>
          </w:p>
        </w:tc>
        <w:tc>
          <w:tcPr>
            <w:tcW w:w="1040" w:type="dxa"/>
            <w:tcBorders>
              <w:top w:val="single" w:sz="8" w:space="0" w:color="4F81BD"/>
              <w:left w:val="single" w:sz="8" w:space="0" w:color="4F81BD"/>
              <w:bottom w:val="single" w:sz="8" w:space="0" w:color="4F81BD"/>
              <w:right w:val="single" w:sz="8" w:space="0" w:color="4F81BD"/>
            </w:tcBorders>
            <w:shd w:val="clear" w:color="auto" w:fill="D3DFEE"/>
          </w:tcPr>
          <w:p w:rsidR="00776F67" w:rsidRPr="00B50B16" w:rsidRDefault="00776F67" w:rsidP="00F10F9A">
            <w:pPr>
              <w:pStyle w:val="BodyText"/>
              <w:spacing w:after="0"/>
              <w:rPr>
                <w:rFonts w:cs="Arial"/>
              </w:rPr>
            </w:pPr>
            <w:r w:rsidRPr="00B50B16">
              <w:rPr>
                <w:rFonts w:cs="Arial"/>
              </w:rPr>
              <w:t>Yes</w:t>
            </w:r>
          </w:p>
        </w:tc>
        <w:tc>
          <w:tcPr>
            <w:tcW w:w="1055" w:type="dxa"/>
            <w:tcBorders>
              <w:top w:val="single" w:sz="8" w:space="0" w:color="4F81BD"/>
              <w:left w:val="single" w:sz="8" w:space="0" w:color="4F81BD"/>
              <w:bottom w:val="single" w:sz="8" w:space="0" w:color="4F81BD"/>
              <w:right w:val="single" w:sz="8" w:space="0" w:color="4F81BD"/>
            </w:tcBorders>
            <w:shd w:val="clear" w:color="auto" w:fill="D3DFEE"/>
          </w:tcPr>
          <w:p w:rsidR="00776F67" w:rsidRPr="00B50B16" w:rsidRDefault="00776F67" w:rsidP="00F10F9A">
            <w:pPr>
              <w:pStyle w:val="BodyText"/>
              <w:spacing w:after="0"/>
              <w:rPr>
                <w:rFonts w:cs="Arial"/>
              </w:rPr>
            </w:pPr>
            <w:r w:rsidRPr="00B50B16">
              <w:rPr>
                <w:rFonts w:cs="Arial"/>
              </w:rPr>
              <w:t>No</w:t>
            </w:r>
          </w:p>
        </w:tc>
        <w:tc>
          <w:tcPr>
            <w:tcW w:w="1453" w:type="dxa"/>
            <w:tcBorders>
              <w:top w:val="single" w:sz="8" w:space="0" w:color="4F81BD"/>
              <w:left w:val="single" w:sz="8" w:space="0" w:color="4F81BD"/>
              <w:bottom w:val="single" w:sz="8" w:space="0" w:color="4F81BD"/>
              <w:right w:val="single" w:sz="8" w:space="0" w:color="4F81BD"/>
            </w:tcBorders>
            <w:shd w:val="clear" w:color="auto" w:fill="D3DFEE"/>
          </w:tcPr>
          <w:p w:rsidR="00776F67" w:rsidRPr="00B50B16" w:rsidRDefault="00776F67" w:rsidP="00F10F9A">
            <w:pPr>
              <w:pStyle w:val="BodyText"/>
              <w:spacing w:after="0"/>
              <w:rPr>
                <w:rFonts w:cs="Arial"/>
              </w:rPr>
            </w:pPr>
            <w:r w:rsidRPr="00B50B16">
              <w:rPr>
                <w:rFonts w:cs="Arial"/>
              </w:rPr>
              <w:t>List Box</w:t>
            </w:r>
          </w:p>
        </w:tc>
        <w:tc>
          <w:tcPr>
            <w:tcW w:w="1156" w:type="dxa"/>
            <w:tcBorders>
              <w:top w:val="single" w:sz="8" w:space="0" w:color="4F81BD"/>
              <w:left w:val="single" w:sz="8" w:space="0" w:color="4F81BD"/>
              <w:bottom w:val="single" w:sz="8" w:space="0" w:color="4F81BD"/>
              <w:right w:val="single" w:sz="8" w:space="0" w:color="4F81BD"/>
            </w:tcBorders>
            <w:shd w:val="clear" w:color="auto" w:fill="D3DFEE"/>
          </w:tcPr>
          <w:p w:rsidR="00776F67" w:rsidRPr="00B50B16" w:rsidRDefault="00776F67" w:rsidP="00F10F9A">
            <w:pPr>
              <w:pStyle w:val="BodyText"/>
              <w:spacing w:after="0"/>
              <w:rPr>
                <w:rFonts w:cs="Arial"/>
              </w:rPr>
            </w:pPr>
            <w:r w:rsidRPr="00B50B16">
              <w:rPr>
                <w:rFonts w:cs="Arial"/>
              </w:rPr>
              <w:t>N/A</w:t>
            </w:r>
          </w:p>
        </w:tc>
        <w:tc>
          <w:tcPr>
            <w:tcW w:w="1156" w:type="dxa"/>
            <w:tcBorders>
              <w:top w:val="single" w:sz="8" w:space="0" w:color="4F81BD"/>
              <w:left w:val="single" w:sz="8" w:space="0" w:color="4F81BD"/>
              <w:bottom w:val="single" w:sz="8" w:space="0" w:color="4F81BD"/>
              <w:right w:val="single" w:sz="8" w:space="0" w:color="4F81BD"/>
            </w:tcBorders>
            <w:shd w:val="clear" w:color="auto" w:fill="D3DFEE"/>
          </w:tcPr>
          <w:p w:rsidR="00776F67" w:rsidRPr="00B50B16" w:rsidRDefault="00776F67" w:rsidP="00F10F9A">
            <w:pPr>
              <w:pStyle w:val="BodyText"/>
              <w:spacing w:after="0"/>
              <w:rPr>
                <w:rFonts w:cs="Arial"/>
              </w:rPr>
            </w:pPr>
            <w:r w:rsidRPr="00B50B16">
              <w:rPr>
                <w:rFonts w:cs="Arial"/>
              </w:rPr>
              <w:t>N/A</w:t>
            </w:r>
          </w:p>
        </w:tc>
        <w:tc>
          <w:tcPr>
            <w:tcW w:w="3767" w:type="dxa"/>
            <w:tcBorders>
              <w:top w:val="single" w:sz="8" w:space="0" w:color="4F81BD"/>
              <w:left w:val="single" w:sz="8" w:space="0" w:color="4F81BD"/>
              <w:bottom w:val="single" w:sz="8" w:space="0" w:color="4F81BD"/>
              <w:right w:val="single" w:sz="8" w:space="0" w:color="4F81BD"/>
            </w:tcBorders>
            <w:shd w:val="clear" w:color="auto" w:fill="D3DFEE"/>
          </w:tcPr>
          <w:p w:rsidR="00776F67" w:rsidRPr="00B50B16" w:rsidRDefault="00875E61" w:rsidP="00F10F9A">
            <w:pPr>
              <w:pStyle w:val="BodyText"/>
              <w:spacing w:after="0"/>
              <w:rPr>
                <w:rFonts w:cs="Arial"/>
              </w:rPr>
            </w:pPr>
            <w:r w:rsidRPr="00B50B16">
              <w:rPr>
                <w:rFonts w:cs="Arial"/>
              </w:rPr>
              <w:t>None</w:t>
            </w:r>
          </w:p>
        </w:tc>
      </w:tr>
      <w:tr w:rsidR="001E020F" w:rsidRPr="00B50B16" w:rsidTr="001E020F">
        <w:trPr>
          <w:cantSplit/>
        </w:trPr>
        <w:tc>
          <w:tcPr>
            <w:tcW w:w="1182" w:type="dxa"/>
            <w:tcBorders>
              <w:top w:val="single" w:sz="8" w:space="0" w:color="4F81BD"/>
              <w:left w:val="single" w:sz="8" w:space="0" w:color="4F81BD"/>
              <w:bottom w:val="single" w:sz="8" w:space="0" w:color="4F81BD"/>
              <w:right w:val="single" w:sz="8" w:space="0" w:color="4F81BD"/>
            </w:tcBorders>
            <w:shd w:val="clear" w:color="auto" w:fill="D3DFEE"/>
          </w:tcPr>
          <w:p w:rsidR="001E020F" w:rsidRPr="00B50B16" w:rsidRDefault="001E020F" w:rsidP="00F10F9A">
            <w:pPr>
              <w:pStyle w:val="BodyText"/>
              <w:spacing w:after="0"/>
              <w:rPr>
                <w:rFonts w:cs="Arial"/>
                <w:bCs/>
              </w:rPr>
            </w:pPr>
            <w:r w:rsidRPr="00B50B16">
              <w:rPr>
                <w:rFonts w:cs="Arial"/>
                <w:bCs/>
              </w:rPr>
              <w:t>Enter Phone Number</w:t>
            </w:r>
          </w:p>
        </w:tc>
        <w:tc>
          <w:tcPr>
            <w:tcW w:w="1040" w:type="dxa"/>
            <w:tcBorders>
              <w:top w:val="single" w:sz="8" w:space="0" w:color="4F81BD"/>
              <w:left w:val="single" w:sz="8" w:space="0" w:color="4F81BD"/>
              <w:bottom w:val="single" w:sz="8" w:space="0" w:color="4F81BD"/>
              <w:right w:val="single" w:sz="8" w:space="0" w:color="4F81BD"/>
            </w:tcBorders>
            <w:shd w:val="clear" w:color="auto" w:fill="D3DFEE"/>
          </w:tcPr>
          <w:p w:rsidR="001E020F" w:rsidRPr="00B50B16" w:rsidRDefault="001E020F" w:rsidP="00F10F9A">
            <w:pPr>
              <w:pStyle w:val="BodyText"/>
              <w:spacing w:after="0"/>
              <w:rPr>
                <w:rFonts w:cs="Arial"/>
              </w:rPr>
            </w:pPr>
            <w:r w:rsidRPr="00B50B16">
              <w:rPr>
                <w:rFonts w:cs="Arial"/>
              </w:rPr>
              <w:t>Yes</w:t>
            </w:r>
          </w:p>
        </w:tc>
        <w:tc>
          <w:tcPr>
            <w:tcW w:w="1055" w:type="dxa"/>
            <w:tcBorders>
              <w:top w:val="single" w:sz="8" w:space="0" w:color="4F81BD"/>
              <w:left w:val="single" w:sz="8" w:space="0" w:color="4F81BD"/>
              <w:bottom w:val="single" w:sz="8" w:space="0" w:color="4F81BD"/>
              <w:right w:val="single" w:sz="8" w:space="0" w:color="4F81BD"/>
            </w:tcBorders>
            <w:shd w:val="clear" w:color="auto" w:fill="D3DFEE"/>
          </w:tcPr>
          <w:p w:rsidR="001E020F" w:rsidRPr="00B50B16" w:rsidRDefault="001E020F" w:rsidP="00F10F9A">
            <w:pPr>
              <w:pStyle w:val="BodyText"/>
              <w:spacing w:after="0"/>
              <w:rPr>
                <w:rFonts w:cs="Arial"/>
              </w:rPr>
            </w:pPr>
            <w:r w:rsidRPr="00B50B16">
              <w:rPr>
                <w:rFonts w:cs="Arial"/>
              </w:rPr>
              <w:t>See Notes</w:t>
            </w:r>
          </w:p>
        </w:tc>
        <w:tc>
          <w:tcPr>
            <w:tcW w:w="1453" w:type="dxa"/>
            <w:tcBorders>
              <w:top w:val="single" w:sz="8" w:space="0" w:color="4F81BD"/>
              <w:left w:val="single" w:sz="8" w:space="0" w:color="4F81BD"/>
              <w:bottom w:val="single" w:sz="8" w:space="0" w:color="4F81BD"/>
              <w:right w:val="single" w:sz="8" w:space="0" w:color="4F81BD"/>
            </w:tcBorders>
            <w:shd w:val="clear" w:color="auto" w:fill="D3DFEE"/>
          </w:tcPr>
          <w:p w:rsidR="001E020F" w:rsidRPr="00B50B16" w:rsidRDefault="001E020F" w:rsidP="00F10F9A">
            <w:pPr>
              <w:pStyle w:val="BodyText"/>
              <w:spacing w:after="0"/>
              <w:rPr>
                <w:rFonts w:cs="Arial"/>
              </w:rPr>
            </w:pPr>
            <w:r w:rsidRPr="00B50B16">
              <w:rPr>
                <w:rFonts w:cs="Arial"/>
              </w:rPr>
              <w:t>Numeric</w:t>
            </w:r>
          </w:p>
        </w:tc>
        <w:tc>
          <w:tcPr>
            <w:tcW w:w="1156" w:type="dxa"/>
            <w:tcBorders>
              <w:top w:val="single" w:sz="8" w:space="0" w:color="4F81BD"/>
              <w:left w:val="single" w:sz="8" w:space="0" w:color="4F81BD"/>
              <w:bottom w:val="single" w:sz="8" w:space="0" w:color="4F81BD"/>
              <w:right w:val="single" w:sz="8" w:space="0" w:color="4F81BD"/>
            </w:tcBorders>
            <w:shd w:val="clear" w:color="auto" w:fill="D3DFEE"/>
          </w:tcPr>
          <w:p w:rsidR="001E020F" w:rsidRPr="00B50B16" w:rsidRDefault="001E020F" w:rsidP="00F10F9A">
            <w:pPr>
              <w:pStyle w:val="BodyText"/>
              <w:spacing w:after="0"/>
              <w:rPr>
                <w:rFonts w:cs="Arial"/>
              </w:rPr>
            </w:pPr>
            <w:r w:rsidRPr="00B50B16">
              <w:rPr>
                <w:rFonts w:cs="Arial"/>
              </w:rPr>
              <w:t>10</w:t>
            </w:r>
          </w:p>
        </w:tc>
        <w:tc>
          <w:tcPr>
            <w:tcW w:w="1156" w:type="dxa"/>
            <w:tcBorders>
              <w:top w:val="single" w:sz="8" w:space="0" w:color="4F81BD"/>
              <w:left w:val="single" w:sz="8" w:space="0" w:color="4F81BD"/>
              <w:bottom w:val="single" w:sz="8" w:space="0" w:color="4F81BD"/>
              <w:right w:val="single" w:sz="8" w:space="0" w:color="4F81BD"/>
            </w:tcBorders>
            <w:shd w:val="clear" w:color="auto" w:fill="D3DFEE"/>
          </w:tcPr>
          <w:p w:rsidR="001E020F" w:rsidRPr="00B50B16" w:rsidRDefault="001E020F" w:rsidP="00F10F9A">
            <w:pPr>
              <w:pStyle w:val="BodyText"/>
              <w:spacing w:after="0"/>
              <w:rPr>
                <w:rFonts w:cs="Arial"/>
              </w:rPr>
            </w:pPr>
            <w:r w:rsidRPr="00B50B16">
              <w:rPr>
                <w:rFonts w:cs="Arial"/>
              </w:rPr>
              <w:t>10</w:t>
            </w:r>
          </w:p>
        </w:tc>
        <w:tc>
          <w:tcPr>
            <w:tcW w:w="3767" w:type="dxa"/>
            <w:tcBorders>
              <w:top w:val="single" w:sz="8" w:space="0" w:color="4F81BD"/>
              <w:left w:val="single" w:sz="8" w:space="0" w:color="4F81BD"/>
              <w:bottom w:val="single" w:sz="8" w:space="0" w:color="4F81BD"/>
              <w:right w:val="single" w:sz="8" w:space="0" w:color="4F81BD"/>
            </w:tcBorders>
            <w:shd w:val="clear" w:color="auto" w:fill="D3DFEE"/>
          </w:tcPr>
          <w:p w:rsidR="001E020F" w:rsidRPr="00B50B16" w:rsidRDefault="001E020F" w:rsidP="00F10F9A">
            <w:pPr>
              <w:pStyle w:val="BodyText"/>
              <w:spacing w:after="0"/>
              <w:rPr>
                <w:rFonts w:cs="Arial"/>
              </w:rPr>
            </w:pPr>
            <w:r w:rsidRPr="00B50B16">
              <w:rPr>
                <w:rFonts w:cs="Arial"/>
              </w:rPr>
              <w:t>Value is pre-populated with data from results when applicable.</w:t>
            </w:r>
          </w:p>
        </w:tc>
      </w:tr>
      <w:tr w:rsidR="00776F67" w:rsidRPr="00B50B16" w:rsidTr="001E020F">
        <w:trPr>
          <w:cantSplit/>
        </w:trPr>
        <w:tc>
          <w:tcPr>
            <w:tcW w:w="1182" w:type="dxa"/>
            <w:tcBorders>
              <w:top w:val="single" w:sz="8" w:space="0" w:color="4F81BD"/>
              <w:left w:val="single" w:sz="8" w:space="0" w:color="4F81BD"/>
              <w:bottom w:val="single" w:sz="8" w:space="0" w:color="4F81BD"/>
              <w:right w:val="single" w:sz="8" w:space="0" w:color="4F81BD"/>
            </w:tcBorders>
            <w:shd w:val="clear" w:color="auto" w:fill="D3DFEE"/>
          </w:tcPr>
          <w:p w:rsidR="00776F67" w:rsidRPr="00B50B16" w:rsidRDefault="00776F67" w:rsidP="00F10F9A">
            <w:pPr>
              <w:pStyle w:val="BodyText"/>
              <w:spacing w:after="0"/>
              <w:rPr>
                <w:rFonts w:cs="Arial"/>
                <w:bCs/>
              </w:rPr>
            </w:pPr>
            <w:r w:rsidRPr="00B50B16">
              <w:rPr>
                <w:rFonts w:cs="Arial"/>
                <w:bCs/>
              </w:rPr>
              <w:t>Select Suffix</w:t>
            </w:r>
          </w:p>
        </w:tc>
        <w:tc>
          <w:tcPr>
            <w:tcW w:w="1040" w:type="dxa"/>
            <w:tcBorders>
              <w:top w:val="single" w:sz="8" w:space="0" w:color="4F81BD"/>
              <w:left w:val="single" w:sz="8" w:space="0" w:color="4F81BD"/>
              <w:bottom w:val="single" w:sz="8" w:space="0" w:color="4F81BD"/>
              <w:right w:val="single" w:sz="8" w:space="0" w:color="4F81BD"/>
            </w:tcBorders>
            <w:shd w:val="clear" w:color="auto" w:fill="D3DFEE"/>
          </w:tcPr>
          <w:p w:rsidR="00776F67" w:rsidRPr="00B50B16" w:rsidRDefault="00776F67" w:rsidP="00F10F9A">
            <w:pPr>
              <w:pStyle w:val="BodyText"/>
              <w:spacing w:after="0"/>
              <w:rPr>
                <w:rFonts w:cs="Arial"/>
              </w:rPr>
            </w:pPr>
            <w:r w:rsidRPr="00B50B16">
              <w:rPr>
                <w:rFonts w:cs="Arial"/>
              </w:rPr>
              <w:t>Yes</w:t>
            </w:r>
          </w:p>
        </w:tc>
        <w:tc>
          <w:tcPr>
            <w:tcW w:w="1055" w:type="dxa"/>
            <w:tcBorders>
              <w:top w:val="single" w:sz="8" w:space="0" w:color="4F81BD"/>
              <w:left w:val="single" w:sz="8" w:space="0" w:color="4F81BD"/>
              <w:bottom w:val="single" w:sz="8" w:space="0" w:color="4F81BD"/>
              <w:right w:val="single" w:sz="8" w:space="0" w:color="4F81BD"/>
            </w:tcBorders>
            <w:shd w:val="clear" w:color="auto" w:fill="D3DFEE"/>
          </w:tcPr>
          <w:p w:rsidR="00776F67" w:rsidRPr="00B50B16" w:rsidRDefault="00776F67" w:rsidP="00F10F9A">
            <w:pPr>
              <w:pStyle w:val="BodyText"/>
              <w:spacing w:after="0"/>
              <w:rPr>
                <w:rFonts w:cs="Arial"/>
              </w:rPr>
            </w:pPr>
            <w:r w:rsidRPr="00B50B16">
              <w:rPr>
                <w:rFonts w:cs="Arial"/>
              </w:rPr>
              <w:t>No</w:t>
            </w:r>
          </w:p>
        </w:tc>
        <w:tc>
          <w:tcPr>
            <w:tcW w:w="1453" w:type="dxa"/>
            <w:tcBorders>
              <w:top w:val="single" w:sz="8" w:space="0" w:color="4F81BD"/>
              <w:left w:val="single" w:sz="8" w:space="0" w:color="4F81BD"/>
              <w:bottom w:val="single" w:sz="8" w:space="0" w:color="4F81BD"/>
              <w:right w:val="single" w:sz="8" w:space="0" w:color="4F81BD"/>
            </w:tcBorders>
            <w:shd w:val="clear" w:color="auto" w:fill="D3DFEE"/>
          </w:tcPr>
          <w:p w:rsidR="00776F67" w:rsidRPr="00B50B16" w:rsidRDefault="00776F67" w:rsidP="00F10F9A">
            <w:pPr>
              <w:pStyle w:val="BodyText"/>
              <w:spacing w:after="0"/>
              <w:rPr>
                <w:rFonts w:cs="Arial"/>
              </w:rPr>
            </w:pPr>
            <w:r w:rsidRPr="00B50B16">
              <w:rPr>
                <w:rFonts w:cs="Arial"/>
              </w:rPr>
              <w:t>List Box</w:t>
            </w:r>
          </w:p>
        </w:tc>
        <w:tc>
          <w:tcPr>
            <w:tcW w:w="1156" w:type="dxa"/>
            <w:tcBorders>
              <w:top w:val="single" w:sz="8" w:space="0" w:color="4F81BD"/>
              <w:left w:val="single" w:sz="8" w:space="0" w:color="4F81BD"/>
              <w:bottom w:val="single" w:sz="8" w:space="0" w:color="4F81BD"/>
              <w:right w:val="single" w:sz="8" w:space="0" w:color="4F81BD"/>
            </w:tcBorders>
            <w:shd w:val="clear" w:color="auto" w:fill="D3DFEE"/>
          </w:tcPr>
          <w:p w:rsidR="00776F67" w:rsidRPr="00B50B16" w:rsidRDefault="00776F67" w:rsidP="00F10F9A">
            <w:pPr>
              <w:pStyle w:val="BodyText"/>
              <w:spacing w:after="0"/>
              <w:rPr>
                <w:rFonts w:cs="Arial"/>
              </w:rPr>
            </w:pPr>
            <w:r w:rsidRPr="00B50B16">
              <w:rPr>
                <w:rFonts w:cs="Arial"/>
              </w:rPr>
              <w:t>N/A</w:t>
            </w:r>
          </w:p>
        </w:tc>
        <w:tc>
          <w:tcPr>
            <w:tcW w:w="1156" w:type="dxa"/>
            <w:tcBorders>
              <w:top w:val="single" w:sz="8" w:space="0" w:color="4F81BD"/>
              <w:left w:val="single" w:sz="8" w:space="0" w:color="4F81BD"/>
              <w:bottom w:val="single" w:sz="8" w:space="0" w:color="4F81BD"/>
              <w:right w:val="single" w:sz="8" w:space="0" w:color="4F81BD"/>
            </w:tcBorders>
            <w:shd w:val="clear" w:color="auto" w:fill="D3DFEE"/>
          </w:tcPr>
          <w:p w:rsidR="00776F67" w:rsidRPr="00B50B16" w:rsidRDefault="00776F67" w:rsidP="00F10F9A">
            <w:pPr>
              <w:pStyle w:val="BodyText"/>
              <w:spacing w:after="0"/>
              <w:rPr>
                <w:rFonts w:cs="Arial"/>
              </w:rPr>
            </w:pPr>
            <w:r w:rsidRPr="00B50B16">
              <w:rPr>
                <w:rFonts w:cs="Arial"/>
              </w:rPr>
              <w:t>N/A</w:t>
            </w:r>
          </w:p>
        </w:tc>
        <w:tc>
          <w:tcPr>
            <w:tcW w:w="3767" w:type="dxa"/>
            <w:tcBorders>
              <w:top w:val="single" w:sz="8" w:space="0" w:color="4F81BD"/>
              <w:left w:val="single" w:sz="8" w:space="0" w:color="4F81BD"/>
              <w:bottom w:val="single" w:sz="8" w:space="0" w:color="4F81BD"/>
              <w:right w:val="single" w:sz="8" w:space="0" w:color="4F81BD"/>
            </w:tcBorders>
            <w:shd w:val="clear" w:color="auto" w:fill="D3DFEE"/>
          </w:tcPr>
          <w:p w:rsidR="00776F67" w:rsidRPr="00B50B16" w:rsidRDefault="00875E61" w:rsidP="00F10F9A">
            <w:pPr>
              <w:pStyle w:val="BodyText"/>
              <w:spacing w:after="0"/>
              <w:rPr>
                <w:rFonts w:cs="Arial"/>
              </w:rPr>
            </w:pPr>
            <w:r w:rsidRPr="00B50B16">
              <w:rPr>
                <w:rFonts w:cs="Arial"/>
              </w:rPr>
              <w:t>None</w:t>
            </w:r>
          </w:p>
        </w:tc>
      </w:tr>
      <w:tr w:rsidR="001E020F" w:rsidRPr="00B50B16" w:rsidTr="001E020F">
        <w:trPr>
          <w:cantSplit/>
        </w:trPr>
        <w:tc>
          <w:tcPr>
            <w:tcW w:w="1182" w:type="dxa"/>
            <w:tcBorders>
              <w:top w:val="single" w:sz="8" w:space="0" w:color="4F81BD"/>
              <w:left w:val="single" w:sz="8" w:space="0" w:color="4F81BD"/>
              <w:bottom w:val="single" w:sz="8" w:space="0" w:color="4F81BD"/>
              <w:right w:val="single" w:sz="8" w:space="0" w:color="4F81BD"/>
            </w:tcBorders>
            <w:shd w:val="clear" w:color="auto" w:fill="D3DFEE"/>
          </w:tcPr>
          <w:p w:rsidR="001E020F" w:rsidRPr="00B50B16" w:rsidRDefault="001E020F" w:rsidP="00F10F9A">
            <w:pPr>
              <w:pStyle w:val="BodyText"/>
              <w:spacing w:after="0"/>
              <w:rPr>
                <w:rFonts w:cs="Arial"/>
                <w:bCs/>
              </w:rPr>
            </w:pPr>
            <w:r w:rsidRPr="00B50B16">
              <w:rPr>
                <w:rFonts w:cs="Arial"/>
                <w:bCs/>
              </w:rPr>
              <w:t>Enter First Name</w:t>
            </w:r>
          </w:p>
        </w:tc>
        <w:tc>
          <w:tcPr>
            <w:tcW w:w="1040" w:type="dxa"/>
            <w:tcBorders>
              <w:top w:val="single" w:sz="8" w:space="0" w:color="4F81BD"/>
              <w:left w:val="single" w:sz="8" w:space="0" w:color="4F81BD"/>
              <w:bottom w:val="single" w:sz="8" w:space="0" w:color="4F81BD"/>
              <w:right w:val="single" w:sz="8" w:space="0" w:color="4F81BD"/>
            </w:tcBorders>
            <w:shd w:val="clear" w:color="auto" w:fill="D3DFEE"/>
          </w:tcPr>
          <w:p w:rsidR="001E020F" w:rsidRPr="00B50B16" w:rsidRDefault="001E020F" w:rsidP="00F10F9A">
            <w:pPr>
              <w:pStyle w:val="BodyText"/>
              <w:spacing w:after="0"/>
              <w:rPr>
                <w:rFonts w:cs="Arial"/>
              </w:rPr>
            </w:pPr>
            <w:r w:rsidRPr="00B50B16">
              <w:rPr>
                <w:rFonts w:cs="Arial"/>
              </w:rPr>
              <w:t>Yes</w:t>
            </w:r>
          </w:p>
        </w:tc>
        <w:tc>
          <w:tcPr>
            <w:tcW w:w="1055" w:type="dxa"/>
            <w:tcBorders>
              <w:top w:val="single" w:sz="8" w:space="0" w:color="4F81BD"/>
              <w:left w:val="single" w:sz="8" w:space="0" w:color="4F81BD"/>
              <w:bottom w:val="single" w:sz="8" w:space="0" w:color="4F81BD"/>
              <w:right w:val="single" w:sz="8" w:space="0" w:color="4F81BD"/>
            </w:tcBorders>
            <w:shd w:val="clear" w:color="auto" w:fill="D3DFEE"/>
          </w:tcPr>
          <w:p w:rsidR="001E020F" w:rsidRPr="00B50B16" w:rsidRDefault="001E020F" w:rsidP="00F10F9A">
            <w:pPr>
              <w:pStyle w:val="BodyText"/>
              <w:spacing w:after="0"/>
              <w:rPr>
                <w:rFonts w:cs="Arial"/>
              </w:rPr>
            </w:pPr>
            <w:r w:rsidRPr="00B50B16">
              <w:rPr>
                <w:rFonts w:cs="Arial"/>
              </w:rPr>
              <w:t>Yes</w:t>
            </w:r>
          </w:p>
        </w:tc>
        <w:tc>
          <w:tcPr>
            <w:tcW w:w="1453" w:type="dxa"/>
            <w:tcBorders>
              <w:top w:val="single" w:sz="8" w:space="0" w:color="4F81BD"/>
              <w:left w:val="single" w:sz="8" w:space="0" w:color="4F81BD"/>
              <w:bottom w:val="single" w:sz="8" w:space="0" w:color="4F81BD"/>
              <w:right w:val="single" w:sz="8" w:space="0" w:color="4F81BD"/>
            </w:tcBorders>
            <w:shd w:val="clear" w:color="auto" w:fill="D3DFEE"/>
          </w:tcPr>
          <w:p w:rsidR="001E020F" w:rsidRPr="00B50B16" w:rsidRDefault="001E020F" w:rsidP="00F10F9A">
            <w:pPr>
              <w:pStyle w:val="BodyText"/>
              <w:spacing w:after="0"/>
              <w:rPr>
                <w:rFonts w:cs="Arial"/>
              </w:rPr>
            </w:pPr>
            <w:r w:rsidRPr="00B50B16">
              <w:rPr>
                <w:rFonts w:cs="Arial"/>
              </w:rPr>
              <w:t>Alphanumeric</w:t>
            </w:r>
          </w:p>
        </w:tc>
        <w:tc>
          <w:tcPr>
            <w:tcW w:w="1156" w:type="dxa"/>
            <w:tcBorders>
              <w:top w:val="single" w:sz="8" w:space="0" w:color="4F81BD"/>
              <w:left w:val="single" w:sz="8" w:space="0" w:color="4F81BD"/>
              <w:bottom w:val="single" w:sz="8" w:space="0" w:color="4F81BD"/>
              <w:right w:val="single" w:sz="8" w:space="0" w:color="4F81BD"/>
            </w:tcBorders>
            <w:shd w:val="clear" w:color="auto" w:fill="D3DFEE"/>
          </w:tcPr>
          <w:p w:rsidR="001E020F" w:rsidRPr="00B50B16" w:rsidRDefault="001E020F" w:rsidP="00F10F9A">
            <w:pPr>
              <w:pStyle w:val="BodyText"/>
              <w:keepLines/>
              <w:spacing w:after="0"/>
              <w:rPr>
                <w:rFonts w:cs="Arial"/>
              </w:rPr>
            </w:pPr>
            <w:r w:rsidRPr="00B50B16">
              <w:rPr>
                <w:rFonts w:cs="Arial"/>
              </w:rPr>
              <w:t>1</w:t>
            </w:r>
          </w:p>
        </w:tc>
        <w:tc>
          <w:tcPr>
            <w:tcW w:w="1156" w:type="dxa"/>
            <w:tcBorders>
              <w:top w:val="single" w:sz="8" w:space="0" w:color="4F81BD"/>
              <w:left w:val="single" w:sz="8" w:space="0" w:color="4F81BD"/>
              <w:bottom w:val="single" w:sz="8" w:space="0" w:color="4F81BD"/>
              <w:right w:val="single" w:sz="8" w:space="0" w:color="4F81BD"/>
            </w:tcBorders>
            <w:shd w:val="clear" w:color="auto" w:fill="D3DFEE"/>
          </w:tcPr>
          <w:p w:rsidR="001E020F" w:rsidRPr="00B50B16" w:rsidRDefault="001E020F" w:rsidP="00F10F9A">
            <w:pPr>
              <w:pStyle w:val="BodyText"/>
              <w:keepLines/>
              <w:spacing w:after="0"/>
              <w:rPr>
                <w:rFonts w:cs="Arial"/>
              </w:rPr>
            </w:pPr>
            <w:r w:rsidRPr="00B50B16">
              <w:rPr>
                <w:rFonts w:cs="Arial"/>
              </w:rPr>
              <w:t>14</w:t>
            </w:r>
          </w:p>
        </w:tc>
        <w:tc>
          <w:tcPr>
            <w:tcW w:w="3767" w:type="dxa"/>
            <w:tcBorders>
              <w:top w:val="single" w:sz="8" w:space="0" w:color="4F81BD"/>
              <w:left w:val="single" w:sz="8" w:space="0" w:color="4F81BD"/>
              <w:bottom w:val="single" w:sz="8" w:space="0" w:color="4F81BD"/>
              <w:right w:val="single" w:sz="8" w:space="0" w:color="4F81BD"/>
            </w:tcBorders>
            <w:shd w:val="clear" w:color="auto" w:fill="D3DFEE"/>
          </w:tcPr>
          <w:p w:rsidR="001E020F" w:rsidRPr="00B50B16" w:rsidRDefault="001E020F" w:rsidP="00F10F9A">
            <w:pPr>
              <w:pStyle w:val="BodyText"/>
              <w:spacing w:after="0"/>
              <w:rPr>
                <w:rFonts w:cs="Arial"/>
              </w:rPr>
            </w:pPr>
            <w:r w:rsidRPr="00B50B16">
              <w:rPr>
                <w:rFonts w:cs="Arial"/>
              </w:rPr>
              <w:t>Value is pre-populated with data from results when applicable.</w:t>
            </w:r>
          </w:p>
        </w:tc>
      </w:tr>
      <w:tr w:rsidR="001E020F" w:rsidRPr="00B50B16" w:rsidTr="001E020F">
        <w:trPr>
          <w:cantSplit/>
        </w:trPr>
        <w:tc>
          <w:tcPr>
            <w:tcW w:w="1182" w:type="dxa"/>
            <w:tcBorders>
              <w:top w:val="single" w:sz="8" w:space="0" w:color="4F81BD"/>
              <w:left w:val="single" w:sz="8" w:space="0" w:color="4F81BD"/>
              <w:bottom w:val="single" w:sz="8" w:space="0" w:color="4F81BD"/>
              <w:right w:val="single" w:sz="8" w:space="0" w:color="4F81BD"/>
            </w:tcBorders>
            <w:shd w:val="clear" w:color="auto" w:fill="D3DFEE"/>
          </w:tcPr>
          <w:p w:rsidR="001E020F" w:rsidRPr="00B50B16" w:rsidRDefault="001E020F" w:rsidP="00F10F9A">
            <w:pPr>
              <w:pStyle w:val="BodyText"/>
              <w:spacing w:after="0"/>
              <w:rPr>
                <w:rFonts w:cs="Arial"/>
                <w:bCs/>
              </w:rPr>
            </w:pPr>
            <w:r w:rsidRPr="00B50B16">
              <w:rPr>
                <w:rFonts w:cs="Arial"/>
                <w:bCs/>
              </w:rPr>
              <w:t>Enter Last Name</w:t>
            </w:r>
          </w:p>
        </w:tc>
        <w:tc>
          <w:tcPr>
            <w:tcW w:w="1040" w:type="dxa"/>
            <w:tcBorders>
              <w:top w:val="single" w:sz="8" w:space="0" w:color="4F81BD"/>
              <w:left w:val="single" w:sz="8" w:space="0" w:color="4F81BD"/>
              <w:bottom w:val="single" w:sz="8" w:space="0" w:color="4F81BD"/>
              <w:right w:val="single" w:sz="8" w:space="0" w:color="4F81BD"/>
            </w:tcBorders>
            <w:shd w:val="clear" w:color="auto" w:fill="D3DFEE"/>
          </w:tcPr>
          <w:p w:rsidR="001E020F" w:rsidRPr="00B50B16" w:rsidRDefault="001E020F" w:rsidP="00F10F9A">
            <w:pPr>
              <w:pStyle w:val="BodyText"/>
              <w:spacing w:after="0"/>
              <w:rPr>
                <w:rFonts w:cs="Arial"/>
              </w:rPr>
            </w:pPr>
            <w:r w:rsidRPr="00B50B16">
              <w:rPr>
                <w:rFonts w:cs="Arial"/>
              </w:rPr>
              <w:t>Yes</w:t>
            </w:r>
          </w:p>
        </w:tc>
        <w:tc>
          <w:tcPr>
            <w:tcW w:w="1055" w:type="dxa"/>
            <w:tcBorders>
              <w:top w:val="single" w:sz="8" w:space="0" w:color="4F81BD"/>
              <w:left w:val="single" w:sz="8" w:space="0" w:color="4F81BD"/>
              <w:bottom w:val="single" w:sz="8" w:space="0" w:color="4F81BD"/>
              <w:right w:val="single" w:sz="8" w:space="0" w:color="4F81BD"/>
            </w:tcBorders>
            <w:shd w:val="clear" w:color="auto" w:fill="D3DFEE"/>
          </w:tcPr>
          <w:p w:rsidR="001E020F" w:rsidRPr="00B50B16" w:rsidRDefault="001E020F" w:rsidP="00F10F9A">
            <w:pPr>
              <w:pStyle w:val="BodyText"/>
              <w:spacing w:after="0"/>
              <w:rPr>
                <w:rFonts w:cs="Arial"/>
              </w:rPr>
            </w:pPr>
            <w:r w:rsidRPr="00B50B16">
              <w:rPr>
                <w:rFonts w:cs="Arial"/>
              </w:rPr>
              <w:t>Yes</w:t>
            </w:r>
          </w:p>
        </w:tc>
        <w:tc>
          <w:tcPr>
            <w:tcW w:w="1453" w:type="dxa"/>
            <w:tcBorders>
              <w:top w:val="single" w:sz="8" w:space="0" w:color="4F81BD"/>
              <w:left w:val="single" w:sz="8" w:space="0" w:color="4F81BD"/>
              <w:bottom w:val="single" w:sz="8" w:space="0" w:color="4F81BD"/>
              <w:right w:val="single" w:sz="8" w:space="0" w:color="4F81BD"/>
            </w:tcBorders>
            <w:shd w:val="clear" w:color="auto" w:fill="D3DFEE"/>
          </w:tcPr>
          <w:p w:rsidR="001E020F" w:rsidRPr="00B50B16" w:rsidRDefault="001E020F" w:rsidP="00F10F9A">
            <w:pPr>
              <w:pStyle w:val="BodyText"/>
              <w:spacing w:after="0"/>
              <w:rPr>
                <w:rFonts w:cs="Arial"/>
              </w:rPr>
            </w:pPr>
            <w:r w:rsidRPr="00B50B16">
              <w:rPr>
                <w:rFonts w:cs="Arial"/>
              </w:rPr>
              <w:t>Alphanumeric</w:t>
            </w:r>
          </w:p>
        </w:tc>
        <w:tc>
          <w:tcPr>
            <w:tcW w:w="1156" w:type="dxa"/>
            <w:tcBorders>
              <w:top w:val="single" w:sz="8" w:space="0" w:color="4F81BD"/>
              <w:left w:val="single" w:sz="8" w:space="0" w:color="4F81BD"/>
              <w:bottom w:val="single" w:sz="8" w:space="0" w:color="4F81BD"/>
              <w:right w:val="single" w:sz="8" w:space="0" w:color="4F81BD"/>
            </w:tcBorders>
            <w:shd w:val="clear" w:color="auto" w:fill="D3DFEE"/>
          </w:tcPr>
          <w:p w:rsidR="001E020F" w:rsidRPr="00B50B16" w:rsidRDefault="001E020F" w:rsidP="00F10F9A">
            <w:pPr>
              <w:pStyle w:val="BodyText"/>
              <w:keepLines/>
              <w:spacing w:after="0"/>
              <w:rPr>
                <w:rFonts w:cs="Arial"/>
              </w:rPr>
            </w:pPr>
            <w:r w:rsidRPr="00B50B16">
              <w:rPr>
                <w:rFonts w:cs="Arial"/>
              </w:rPr>
              <w:t>1</w:t>
            </w:r>
          </w:p>
        </w:tc>
        <w:tc>
          <w:tcPr>
            <w:tcW w:w="1156" w:type="dxa"/>
            <w:tcBorders>
              <w:top w:val="single" w:sz="8" w:space="0" w:color="4F81BD"/>
              <w:left w:val="single" w:sz="8" w:space="0" w:color="4F81BD"/>
              <w:bottom w:val="single" w:sz="8" w:space="0" w:color="4F81BD"/>
              <w:right w:val="single" w:sz="8" w:space="0" w:color="4F81BD"/>
            </w:tcBorders>
            <w:shd w:val="clear" w:color="auto" w:fill="D3DFEE"/>
          </w:tcPr>
          <w:p w:rsidR="001E020F" w:rsidRPr="00B50B16" w:rsidRDefault="001E020F" w:rsidP="00F10F9A">
            <w:pPr>
              <w:pStyle w:val="BodyText"/>
              <w:keepLines/>
              <w:spacing w:after="0"/>
              <w:rPr>
                <w:rFonts w:cs="Arial"/>
              </w:rPr>
            </w:pPr>
            <w:r w:rsidRPr="00B50B16">
              <w:rPr>
                <w:rFonts w:cs="Arial"/>
              </w:rPr>
              <w:t>14</w:t>
            </w:r>
          </w:p>
        </w:tc>
        <w:tc>
          <w:tcPr>
            <w:tcW w:w="3767" w:type="dxa"/>
            <w:tcBorders>
              <w:top w:val="single" w:sz="8" w:space="0" w:color="4F81BD"/>
              <w:left w:val="single" w:sz="8" w:space="0" w:color="4F81BD"/>
              <w:bottom w:val="single" w:sz="8" w:space="0" w:color="4F81BD"/>
              <w:right w:val="single" w:sz="8" w:space="0" w:color="4F81BD"/>
            </w:tcBorders>
            <w:shd w:val="clear" w:color="auto" w:fill="D3DFEE"/>
          </w:tcPr>
          <w:p w:rsidR="001E020F" w:rsidRPr="00B50B16" w:rsidRDefault="001E020F" w:rsidP="00F10F9A">
            <w:pPr>
              <w:pStyle w:val="BodyText"/>
              <w:spacing w:after="0"/>
              <w:rPr>
                <w:rFonts w:cs="Arial"/>
              </w:rPr>
            </w:pPr>
            <w:r w:rsidRPr="00B50B16">
              <w:rPr>
                <w:rFonts w:cs="Arial"/>
              </w:rPr>
              <w:t>Value is pre-populated with data from results when applicable.</w:t>
            </w:r>
          </w:p>
        </w:tc>
      </w:tr>
      <w:tr w:rsidR="001E020F" w:rsidRPr="00B50B16" w:rsidTr="001E020F">
        <w:trPr>
          <w:cantSplit/>
        </w:trPr>
        <w:tc>
          <w:tcPr>
            <w:tcW w:w="1182" w:type="dxa"/>
            <w:tcBorders>
              <w:top w:val="single" w:sz="8" w:space="0" w:color="4F81BD"/>
              <w:left w:val="single" w:sz="8" w:space="0" w:color="4F81BD"/>
              <w:bottom w:val="single" w:sz="8" w:space="0" w:color="4F81BD"/>
              <w:right w:val="single" w:sz="8" w:space="0" w:color="4F81BD"/>
            </w:tcBorders>
            <w:shd w:val="clear" w:color="auto" w:fill="D3DFEE"/>
          </w:tcPr>
          <w:p w:rsidR="001E020F" w:rsidRPr="00B50B16" w:rsidRDefault="001E020F" w:rsidP="00F10F9A">
            <w:pPr>
              <w:pStyle w:val="BodyText"/>
              <w:spacing w:after="0"/>
              <w:rPr>
                <w:rFonts w:cs="Arial"/>
                <w:bCs/>
              </w:rPr>
            </w:pPr>
            <w:r w:rsidRPr="00B50B16">
              <w:rPr>
                <w:rFonts w:cs="Arial"/>
                <w:bCs/>
              </w:rPr>
              <w:t>Enter Address</w:t>
            </w:r>
          </w:p>
        </w:tc>
        <w:tc>
          <w:tcPr>
            <w:tcW w:w="1040" w:type="dxa"/>
            <w:tcBorders>
              <w:top w:val="single" w:sz="8" w:space="0" w:color="4F81BD"/>
              <w:left w:val="single" w:sz="8" w:space="0" w:color="4F81BD"/>
              <w:bottom w:val="single" w:sz="8" w:space="0" w:color="4F81BD"/>
              <w:right w:val="single" w:sz="8" w:space="0" w:color="4F81BD"/>
            </w:tcBorders>
            <w:shd w:val="clear" w:color="auto" w:fill="D3DFEE"/>
          </w:tcPr>
          <w:p w:rsidR="001E020F" w:rsidRPr="00B50B16" w:rsidRDefault="001E020F" w:rsidP="00F10F9A">
            <w:pPr>
              <w:pStyle w:val="BodyText"/>
              <w:spacing w:after="0"/>
              <w:rPr>
                <w:rFonts w:cs="Arial"/>
              </w:rPr>
            </w:pPr>
            <w:r w:rsidRPr="00B50B16">
              <w:rPr>
                <w:rFonts w:cs="Arial"/>
              </w:rPr>
              <w:t>Yes</w:t>
            </w:r>
          </w:p>
        </w:tc>
        <w:tc>
          <w:tcPr>
            <w:tcW w:w="1055" w:type="dxa"/>
            <w:tcBorders>
              <w:top w:val="single" w:sz="8" w:space="0" w:color="4F81BD"/>
              <w:left w:val="single" w:sz="8" w:space="0" w:color="4F81BD"/>
              <w:bottom w:val="single" w:sz="8" w:space="0" w:color="4F81BD"/>
              <w:right w:val="single" w:sz="8" w:space="0" w:color="4F81BD"/>
            </w:tcBorders>
            <w:shd w:val="clear" w:color="auto" w:fill="D3DFEE"/>
          </w:tcPr>
          <w:p w:rsidR="001E020F" w:rsidRPr="00B50B16" w:rsidRDefault="001E020F" w:rsidP="00F10F9A">
            <w:pPr>
              <w:pStyle w:val="BodyText"/>
              <w:spacing w:after="0"/>
              <w:rPr>
                <w:rFonts w:cs="Arial"/>
              </w:rPr>
            </w:pPr>
            <w:r w:rsidRPr="00B50B16">
              <w:rPr>
                <w:rFonts w:cs="Arial"/>
              </w:rPr>
              <w:t>Yes</w:t>
            </w:r>
          </w:p>
        </w:tc>
        <w:tc>
          <w:tcPr>
            <w:tcW w:w="1453" w:type="dxa"/>
            <w:tcBorders>
              <w:top w:val="single" w:sz="8" w:space="0" w:color="4F81BD"/>
              <w:left w:val="single" w:sz="8" w:space="0" w:color="4F81BD"/>
              <w:bottom w:val="single" w:sz="8" w:space="0" w:color="4F81BD"/>
              <w:right w:val="single" w:sz="8" w:space="0" w:color="4F81BD"/>
            </w:tcBorders>
            <w:shd w:val="clear" w:color="auto" w:fill="D3DFEE"/>
          </w:tcPr>
          <w:p w:rsidR="001E020F" w:rsidRPr="00B50B16" w:rsidRDefault="001E020F" w:rsidP="00F10F9A">
            <w:pPr>
              <w:pStyle w:val="BodyText"/>
              <w:spacing w:after="0"/>
              <w:rPr>
                <w:rFonts w:cs="Arial"/>
              </w:rPr>
            </w:pPr>
            <w:r w:rsidRPr="00B50B16">
              <w:rPr>
                <w:rFonts w:cs="Arial"/>
              </w:rPr>
              <w:t>Alphanumeric</w:t>
            </w:r>
          </w:p>
        </w:tc>
        <w:tc>
          <w:tcPr>
            <w:tcW w:w="1156" w:type="dxa"/>
            <w:tcBorders>
              <w:top w:val="single" w:sz="8" w:space="0" w:color="4F81BD"/>
              <w:left w:val="single" w:sz="8" w:space="0" w:color="4F81BD"/>
              <w:bottom w:val="single" w:sz="8" w:space="0" w:color="4F81BD"/>
              <w:right w:val="single" w:sz="8" w:space="0" w:color="4F81BD"/>
            </w:tcBorders>
            <w:shd w:val="clear" w:color="auto" w:fill="D3DFEE"/>
          </w:tcPr>
          <w:p w:rsidR="001E020F" w:rsidRPr="00B50B16" w:rsidRDefault="001E020F" w:rsidP="00F10F9A">
            <w:pPr>
              <w:pStyle w:val="BodyText"/>
              <w:spacing w:after="0"/>
              <w:rPr>
                <w:rFonts w:cs="Arial"/>
              </w:rPr>
            </w:pPr>
            <w:r w:rsidRPr="00B50B16">
              <w:rPr>
                <w:rFonts w:cs="Arial"/>
              </w:rPr>
              <w:t>1</w:t>
            </w:r>
          </w:p>
        </w:tc>
        <w:tc>
          <w:tcPr>
            <w:tcW w:w="1156" w:type="dxa"/>
            <w:tcBorders>
              <w:top w:val="single" w:sz="8" w:space="0" w:color="4F81BD"/>
              <w:left w:val="single" w:sz="8" w:space="0" w:color="4F81BD"/>
              <w:bottom w:val="single" w:sz="8" w:space="0" w:color="4F81BD"/>
              <w:right w:val="single" w:sz="8" w:space="0" w:color="4F81BD"/>
            </w:tcBorders>
            <w:shd w:val="clear" w:color="auto" w:fill="D3DFEE"/>
          </w:tcPr>
          <w:p w:rsidR="001E020F" w:rsidRPr="00B50B16" w:rsidRDefault="001E020F" w:rsidP="00F10F9A">
            <w:pPr>
              <w:pStyle w:val="BodyText"/>
              <w:spacing w:after="0"/>
              <w:rPr>
                <w:rFonts w:cs="Arial"/>
              </w:rPr>
            </w:pPr>
            <w:r w:rsidRPr="00B50B16">
              <w:rPr>
                <w:rFonts w:cs="Arial"/>
              </w:rPr>
              <w:t>30</w:t>
            </w:r>
          </w:p>
        </w:tc>
        <w:tc>
          <w:tcPr>
            <w:tcW w:w="3767" w:type="dxa"/>
            <w:tcBorders>
              <w:top w:val="single" w:sz="8" w:space="0" w:color="4F81BD"/>
              <w:left w:val="single" w:sz="8" w:space="0" w:color="4F81BD"/>
              <w:bottom w:val="single" w:sz="8" w:space="0" w:color="4F81BD"/>
              <w:right w:val="single" w:sz="8" w:space="0" w:color="4F81BD"/>
            </w:tcBorders>
            <w:shd w:val="clear" w:color="auto" w:fill="D3DFEE"/>
          </w:tcPr>
          <w:p w:rsidR="001E020F" w:rsidRPr="00B50B16" w:rsidRDefault="001E020F" w:rsidP="00F10F9A">
            <w:pPr>
              <w:pStyle w:val="BodyText"/>
              <w:spacing w:after="0"/>
              <w:rPr>
                <w:rFonts w:cs="Arial"/>
              </w:rPr>
            </w:pPr>
            <w:r w:rsidRPr="00B50B16">
              <w:rPr>
                <w:rFonts w:cs="Arial"/>
              </w:rPr>
              <w:t>Value is pre-populated with data from results when applicable.</w:t>
            </w:r>
          </w:p>
        </w:tc>
      </w:tr>
      <w:tr w:rsidR="001E020F" w:rsidRPr="00B50B16" w:rsidTr="001E020F">
        <w:trPr>
          <w:cantSplit/>
        </w:trPr>
        <w:tc>
          <w:tcPr>
            <w:tcW w:w="1182" w:type="dxa"/>
            <w:tcBorders>
              <w:top w:val="single" w:sz="8" w:space="0" w:color="4F81BD"/>
              <w:left w:val="single" w:sz="8" w:space="0" w:color="4F81BD"/>
              <w:bottom w:val="single" w:sz="8" w:space="0" w:color="4F81BD"/>
              <w:right w:val="single" w:sz="8" w:space="0" w:color="4F81BD"/>
            </w:tcBorders>
            <w:shd w:val="clear" w:color="auto" w:fill="D3DFEE"/>
          </w:tcPr>
          <w:p w:rsidR="001E020F" w:rsidRPr="00B50B16" w:rsidRDefault="001E020F" w:rsidP="00F10F9A">
            <w:pPr>
              <w:pStyle w:val="BodyText"/>
              <w:spacing w:after="0"/>
              <w:rPr>
                <w:rFonts w:cs="Arial"/>
                <w:bCs/>
              </w:rPr>
            </w:pPr>
            <w:r w:rsidRPr="00B50B16">
              <w:rPr>
                <w:rFonts w:cs="Arial"/>
                <w:bCs/>
              </w:rPr>
              <w:t>Enter City</w:t>
            </w:r>
          </w:p>
        </w:tc>
        <w:tc>
          <w:tcPr>
            <w:tcW w:w="1040" w:type="dxa"/>
            <w:tcBorders>
              <w:top w:val="single" w:sz="8" w:space="0" w:color="4F81BD"/>
              <w:left w:val="single" w:sz="8" w:space="0" w:color="4F81BD"/>
              <w:bottom w:val="single" w:sz="8" w:space="0" w:color="4F81BD"/>
              <w:right w:val="single" w:sz="8" w:space="0" w:color="4F81BD"/>
            </w:tcBorders>
            <w:shd w:val="clear" w:color="auto" w:fill="D3DFEE"/>
          </w:tcPr>
          <w:p w:rsidR="001E020F" w:rsidRPr="00B50B16" w:rsidRDefault="001E020F" w:rsidP="00F10F9A">
            <w:pPr>
              <w:pStyle w:val="BodyText"/>
              <w:spacing w:after="0"/>
              <w:rPr>
                <w:rFonts w:cs="Arial"/>
              </w:rPr>
            </w:pPr>
            <w:r w:rsidRPr="00B50B16">
              <w:rPr>
                <w:rFonts w:cs="Arial"/>
              </w:rPr>
              <w:t>Yes</w:t>
            </w:r>
          </w:p>
        </w:tc>
        <w:tc>
          <w:tcPr>
            <w:tcW w:w="1055" w:type="dxa"/>
            <w:tcBorders>
              <w:top w:val="single" w:sz="8" w:space="0" w:color="4F81BD"/>
              <w:left w:val="single" w:sz="8" w:space="0" w:color="4F81BD"/>
              <w:bottom w:val="single" w:sz="8" w:space="0" w:color="4F81BD"/>
              <w:right w:val="single" w:sz="8" w:space="0" w:color="4F81BD"/>
            </w:tcBorders>
            <w:shd w:val="clear" w:color="auto" w:fill="D3DFEE"/>
          </w:tcPr>
          <w:p w:rsidR="001E020F" w:rsidRPr="00B50B16" w:rsidRDefault="001E020F" w:rsidP="00F10F9A">
            <w:pPr>
              <w:pStyle w:val="BodyText"/>
              <w:spacing w:after="0"/>
              <w:rPr>
                <w:rFonts w:cs="Arial"/>
              </w:rPr>
            </w:pPr>
            <w:r w:rsidRPr="00B50B16">
              <w:rPr>
                <w:rFonts w:cs="Arial"/>
              </w:rPr>
              <w:t>Yes</w:t>
            </w:r>
          </w:p>
        </w:tc>
        <w:tc>
          <w:tcPr>
            <w:tcW w:w="1453" w:type="dxa"/>
            <w:tcBorders>
              <w:top w:val="single" w:sz="8" w:space="0" w:color="4F81BD"/>
              <w:left w:val="single" w:sz="8" w:space="0" w:color="4F81BD"/>
              <w:bottom w:val="single" w:sz="8" w:space="0" w:color="4F81BD"/>
              <w:right w:val="single" w:sz="8" w:space="0" w:color="4F81BD"/>
            </w:tcBorders>
            <w:shd w:val="clear" w:color="auto" w:fill="D3DFEE"/>
          </w:tcPr>
          <w:p w:rsidR="001E020F" w:rsidRPr="00B50B16" w:rsidRDefault="001E020F" w:rsidP="00F10F9A">
            <w:pPr>
              <w:pStyle w:val="BodyText"/>
              <w:spacing w:after="0"/>
              <w:rPr>
                <w:rFonts w:cs="Arial"/>
              </w:rPr>
            </w:pPr>
            <w:r w:rsidRPr="00B50B16">
              <w:rPr>
                <w:rFonts w:cs="Arial"/>
              </w:rPr>
              <w:t>Alphanumeric</w:t>
            </w:r>
          </w:p>
        </w:tc>
        <w:tc>
          <w:tcPr>
            <w:tcW w:w="1156" w:type="dxa"/>
            <w:tcBorders>
              <w:top w:val="single" w:sz="8" w:space="0" w:color="4F81BD"/>
              <w:left w:val="single" w:sz="8" w:space="0" w:color="4F81BD"/>
              <w:bottom w:val="single" w:sz="8" w:space="0" w:color="4F81BD"/>
              <w:right w:val="single" w:sz="8" w:space="0" w:color="4F81BD"/>
            </w:tcBorders>
            <w:shd w:val="clear" w:color="auto" w:fill="D3DFEE"/>
          </w:tcPr>
          <w:p w:rsidR="001E020F" w:rsidRPr="00B50B16" w:rsidRDefault="001E020F" w:rsidP="00F10F9A">
            <w:pPr>
              <w:pStyle w:val="BodyText"/>
              <w:spacing w:after="0"/>
              <w:rPr>
                <w:rFonts w:cs="Arial"/>
              </w:rPr>
            </w:pPr>
            <w:r w:rsidRPr="00B50B16">
              <w:rPr>
                <w:rFonts w:cs="Arial"/>
              </w:rPr>
              <w:t>1</w:t>
            </w:r>
          </w:p>
        </w:tc>
        <w:tc>
          <w:tcPr>
            <w:tcW w:w="1156" w:type="dxa"/>
            <w:tcBorders>
              <w:top w:val="single" w:sz="8" w:space="0" w:color="4F81BD"/>
              <w:left w:val="single" w:sz="8" w:space="0" w:color="4F81BD"/>
              <w:bottom w:val="single" w:sz="8" w:space="0" w:color="4F81BD"/>
              <w:right w:val="single" w:sz="8" w:space="0" w:color="4F81BD"/>
            </w:tcBorders>
            <w:shd w:val="clear" w:color="auto" w:fill="D3DFEE"/>
          </w:tcPr>
          <w:p w:rsidR="001E020F" w:rsidRPr="00B50B16" w:rsidRDefault="001E020F" w:rsidP="00F10F9A">
            <w:pPr>
              <w:pStyle w:val="BodyText"/>
              <w:spacing w:after="0"/>
              <w:rPr>
                <w:rFonts w:cs="Arial"/>
              </w:rPr>
            </w:pPr>
            <w:r w:rsidRPr="00B50B16">
              <w:rPr>
                <w:rFonts w:cs="Arial"/>
              </w:rPr>
              <w:t>20</w:t>
            </w:r>
          </w:p>
        </w:tc>
        <w:tc>
          <w:tcPr>
            <w:tcW w:w="3767" w:type="dxa"/>
            <w:tcBorders>
              <w:top w:val="single" w:sz="8" w:space="0" w:color="4F81BD"/>
              <w:left w:val="single" w:sz="8" w:space="0" w:color="4F81BD"/>
              <w:bottom w:val="single" w:sz="8" w:space="0" w:color="4F81BD"/>
              <w:right w:val="single" w:sz="8" w:space="0" w:color="4F81BD"/>
            </w:tcBorders>
            <w:shd w:val="clear" w:color="auto" w:fill="D3DFEE"/>
          </w:tcPr>
          <w:p w:rsidR="001E020F" w:rsidRPr="00B50B16" w:rsidRDefault="001E020F" w:rsidP="00F10F9A">
            <w:pPr>
              <w:pStyle w:val="BodyText"/>
              <w:spacing w:after="0"/>
              <w:rPr>
                <w:rFonts w:cs="Arial"/>
              </w:rPr>
            </w:pPr>
            <w:r w:rsidRPr="00B50B16">
              <w:rPr>
                <w:rFonts w:cs="Arial"/>
              </w:rPr>
              <w:t>Value is pre-populated with data from results when applicable.</w:t>
            </w:r>
          </w:p>
        </w:tc>
      </w:tr>
      <w:tr w:rsidR="00776F67" w:rsidRPr="00B50B16" w:rsidTr="001E020F">
        <w:trPr>
          <w:cantSplit/>
        </w:trPr>
        <w:tc>
          <w:tcPr>
            <w:tcW w:w="1182" w:type="dxa"/>
            <w:tcBorders>
              <w:top w:val="single" w:sz="8" w:space="0" w:color="4F81BD"/>
              <w:left w:val="single" w:sz="8" w:space="0" w:color="4F81BD"/>
              <w:bottom w:val="single" w:sz="8" w:space="0" w:color="4F81BD"/>
              <w:right w:val="single" w:sz="8" w:space="0" w:color="4F81BD"/>
            </w:tcBorders>
            <w:shd w:val="clear" w:color="auto" w:fill="D3DFEE"/>
          </w:tcPr>
          <w:p w:rsidR="00776F67" w:rsidRPr="00B50B16" w:rsidRDefault="00776F67" w:rsidP="00F10F9A">
            <w:pPr>
              <w:pStyle w:val="BodyText"/>
              <w:spacing w:after="0"/>
              <w:rPr>
                <w:rFonts w:cs="Arial"/>
                <w:bCs/>
              </w:rPr>
            </w:pPr>
            <w:r w:rsidRPr="00B50B16">
              <w:rPr>
                <w:rFonts w:cs="Arial"/>
                <w:bCs/>
              </w:rPr>
              <w:t>Select Country</w:t>
            </w:r>
          </w:p>
        </w:tc>
        <w:tc>
          <w:tcPr>
            <w:tcW w:w="1040" w:type="dxa"/>
            <w:tcBorders>
              <w:top w:val="single" w:sz="8" w:space="0" w:color="4F81BD"/>
              <w:left w:val="single" w:sz="8" w:space="0" w:color="4F81BD"/>
              <w:bottom w:val="single" w:sz="8" w:space="0" w:color="4F81BD"/>
              <w:right w:val="single" w:sz="8" w:space="0" w:color="4F81BD"/>
            </w:tcBorders>
            <w:shd w:val="clear" w:color="auto" w:fill="D3DFEE"/>
          </w:tcPr>
          <w:p w:rsidR="00776F67" w:rsidRPr="00B50B16" w:rsidRDefault="00776F67" w:rsidP="00F10F9A">
            <w:pPr>
              <w:pStyle w:val="BodyText"/>
              <w:spacing w:after="0"/>
              <w:rPr>
                <w:rFonts w:cs="Arial"/>
              </w:rPr>
            </w:pPr>
            <w:r w:rsidRPr="00B50B16">
              <w:rPr>
                <w:rFonts w:cs="Arial"/>
              </w:rPr>
              <w:t>Yes</w:t>
            </w:r>
          </w:p>
        </w:tc>
        <w:tc>
          <w:tcPr>
            <w:tcW w:w="1055" w:type="dxa"/>
            <w:tcBorders>
              <w:top w:val="single" w:sz="8" w:space="0" w:color="4F81BD"/>
              <w:left w:val="single" w:sz="8" w:space="0" w:color="4F81BD"/>
              <w:bottom w:val="single" w:sz="8" w:space="0" w:color="4F81BD"/>
              <w:right w:val="single" w:sz="8" w:space="0" w:color="4F81BD"/>
            </w:tcBorders>
            <w:shd w:val="clear" w:color="auto" w:fill="D3DFEE"/>
          </w:tcPr>
          <w:p w:rsidR="00776F67" w:rsidRPr="00B50B16" w:rsidRDefault="00776F67" w:rsidP="00F10F9A">
            <w:pPr>
              <w:pStyle w:val="BodyText"/>
              <w:spacing w:after="0"/>
              <w:rPr>
                <w:rFonts w:cs="Arial"/>
              </w:rPr>
            </w:pPr>
            <w:r w:rsidRPr="00B50B16">
              <w:rPr>
                <w:rFonts w:cs="Arial"/>
              </w:rPr>
              <w:t>Yes</w:t>
            </w:r>
          </w:p>
        </w:tc>
        <w:tc>
          <w:tcPr>
            <w:tcW w:w="1453" w:type="dxa"/>
            <w:tcBorders>
              <w:top w:val="single" w:sz="8" w:space="0" w:color="4F81BD"/>
              <w:left w:val="single" w:sz="8" w:space="0" w:color="4F81BD"/>
              <w:bottom w:val="single" w:sz="8" w:space="0" w:color="4F81BD"/>
              <w:right w:val="single" w:sz="8" w:space="0" w:color="4F81BD"/>
            </w:tcBorders>
            <w:shd w:val="clear" w:color="auto" w:fill="D3DFEE"/>
          </w:tcPr>
          <w:p w:rsidR="00776F67" w:rsidRPr="00B50B16" w:rsidRDefault="00776F67" w:rsidP="00F10F9A">
            <w:pPr>
              <w:pStyle w:val="BodyText"/>
              <w:spacing w:after="0"/>
              <w:rPr>
                <w:rFonts w:cs="Arial"/>
              </w:rPr>
            </w:pPr>
            <w:r w:rsidRPr="00B50B16">
              <w:rPr>
                <w:rFonts w:cs="Arial"/>
              </w:rPr>
              <w:t>List Box</w:t>
            </w:r>
          </w:p>
        </w:tc>
        <w:tc>
          <w:tcPr>
            <w:tcW w:w="1156" w:type="dxa"/>
            <w:tcBorders>
              <w:top w:val="single" w:sz="8" w:space="0" w:color="4F81BD"/>
              <w:left w:val="single" w:sz="8" w:space="0" w:color="4F81BD"/>
              <w:bottom w:val="single" w:sz="8" w:space="0" w:color="4F81BD"/>
              <w:right w:val="single" w:sz="8" w:space="0" w:color="4F81BD"/>
            </w:tcBorders>
            <w:shd w:val="clear" w:color="auto" w:fill="D3DFEE"/>
          </w:tcPr>
          <w:p w:rsidR="00776F67" w:rsidRPr="00B50B16" w:rsidRDefault="00776F67" w:rsidP="00F10F9A">
            <w:pPr>
              <w:pStyle w:val="BodyText"/>
              <w:spacing w:after="0"/>
              <w:rPr>
                <w:rFonts w:cs="Arial"/>
              </w:rPr>
            </w:pPr>
            <w:r w:rsidRPr="00B50B16">
              <w:rPr>
                <w:rFonts w:cs="Arial"/>
              </w:rPr>
              <w:t>N/A</w:t>
            </w:r>
          </w:p>
        </w:tc>
        <w:tc>
          <w:tcPr>
            <w:tcW w:w="1156" w:type="dxa"/>
            <w:tcBorders>
              <w:top w:val="single" w:sz="8" w:space="0" w:color="4F81BD"/>
              <w:left w:val="single" w:sz="8" w:space="0" w:color="4F81BD"/>
              <w:bottom w:val="single" w:sz="8" w:space="0" w:color="4F81BD"/>
              <w:right w:val="single" w:sz="8" w:space="0" w:color="4F81BD"/>
            </w:tcBorders>
            <w:shd w:val="clear" w:color="auto" w:fill="D3DFEE"/>
          </w:tcPr>
          <w:p w:rsidR="00776F67" w:rsidRPr="00B50B16" w:rsidRDefault="00776F67" w:rsidP="00F10F9A">
            <w:pPr>
              <w:pStyle w:val="BodyText"/>
              <w:spacing w:after="0"/>
              <w:rPr>
                <w:rFonts w:cs="Arial"/>
              </w:rPr>
            </w:pPr>
            <w:r w:rsidRPr="00B50B16">
              <w:rPr>
                <w:rFonts w:cs="Arial"/>
              </w:rPr>
              <w:t>N/A</w:t>
            </w:r>
          </w:p>
        </w:tc>
        <w:tc>
          <w:tcPr>
            <w:tcW w:w="3767" w:type="dxa"/>
            <w:tcBorders>
              <w:top w:val="single" w:sz="8" w:space="0" w:color="4F81BD"/>
              <w:left w:val="single" w:sz="8" w:space="0" w:color="4F81BD"/>
              <w:bottom w:val="single" w:sz="8" w:space="0" w:color="4F81BD"/>
              <w:right w:val="single" w:sz="8" w:space="0" w:color="4F81BD"/>
            </w:tcBorders>
            <w:shd w:val="clear" w:color="auto" w:fill="D3DFEE"/>
          </w:tcPr>
          <w:p w:rsidR="00776F67" w:rsidRPr="00B50B16" w:rsidRDefault="00875E61" w:rsidP="00F10F9A">
            <w:pPr>
              <w:pStyle w:val="BodyText"/>
              <w:spacing w:after="0"/>
              <w:rPr>
                <w:rFonts w:cs="Arial"/>
              </w:rPr>
            </w:pPr>
            <w:r w:rsidRPr="00B50B16">
              <w:rPr>
                <w:rFonts w:cs="Arial"/>
              </w:rPr>
              <w:t>None</w:t>
            </w:r>
          </w:p>
        </w:tc>
      </w:tr>
      <w:tr w:rsidR="00776F67" w:rsidRPr="00B50B16" w:rsidTr="001E020F">
        <w:trPr>
          <w:cantSplit/>
        </w:trPr>
        <w:tc>
          <w:tcPr>
            <w:tcW w:w="1182" w:type="dxa"/>
            <w:tcBorders>
              <w:top w:val="single" w:sz="8" w:space="0" w:color="4F81BD"/>
              <w:left w:val="single" w:sz="8" w:space="0" w:color="4F81BD"/>
              <w:bottom w:val="single" w:sz="8" w:space="0" w:color="4F81BD"/>
              <w:right w:val="single" w:sz="8" w:space="0" w:color="4F81BD"/>
            </w:tcBorders>
            <w:shd w:val="clear" w:color="auto" w:fill="D3DFEE"/>
          </w:tcPr>
          <w:p w:rsidR="00776F67" w:rsidRPr="00B50B16" w:rsidRDefault="00776F67" w:rsidP="00F10F9A">
            <w:pPr>
              <w:pStyle w:val="BodyText"/>
              <w:spacing w:after="0"/>
              <w:rPr>
                <w:rFonts w:cs="Arial"/>
                <w:bCs/>
              </w:rPr>
            </w:pPr>
            <w:r w:rsidRPr="00B50B16">
              <w:rPr>
                <w:rFonts w:cs="Arial"/>
                <w:bCs/>
              </w:rPr>
              <w:t>Select State/</w:t>
            </w:r>
          </w:p>
          <w:p w:rsidR="00776F67" w:rsidRPr="00B50B16" w:rsidRDefault="00776F67" w:rsidP="00F10F9A">
            <w:pPr>
              <w:pStyle w:val="BodyText"/>
              <w:spacing w:after="0"/>
              <w:rPr>
                <w:rFonts w:cs="Arial"/>
                <w:bCs/>
              </w:rPr>
            </w:pPr>
            <w:r w:rsidRPr="00B50B16">
              <w:rPr>
                <w:rFonts w:cs="Arial"/>
                <w:bCs/>
              </w:rPr>
              <w:t>Province</w:t>
            </w:r>
          </w:p>
        </w:tc>
        <w:tc>
          <w:tcPr>
            <w:tcW w:w="1040" w:type="dxa"/>
            <w:tcBorders>
              <w:top w:val="single" w:sz="8" w:space="0" w:color="4F81BD"/>
              <w:left w:val="single" w:sz="8" w:space="0" w:color="4F81BD"/>
              <w:bottom w:val="single" w:sz="8" w:space="0" w:color="4F81BD"/>
              <w:right w:val="single" w:sz="8" w:space="0" w:color="4F81BD"/>
            </w:tcBorders>
            <w:shd w:val="clear" w:color="auto" w:fill="D3DFEE"/>
          </w:tcPr>
          <w:p w:rsidR="00776F67" w:rsidRPr="00B50B16" w:rsidRDefault="00776F67" w:rsidP="00F10F9A">
            <w:pPr>
              <w:pStyle w:val="BodyText"/>
              <w:spacing w:after="0"/>
              <w:rPr>
                <w:rFonts w:cs="Arial"/>
              </w:rPr>
            </w:pPr>
            <w:r w:rsidRPr="00B50B16">
              <w:rPr>
                <w:rFonts w:cs="Arial"/>
              </w:rPr>
              <w:t>Yes</w:t>
            </w:r>
          </w:p>
        </w:tc>
        <w:tc>
          <w:tcPr>
            <w:tcW w:w="1055" w:type="dxa"/>
            <w:tcBorders>
              <w:top w:val="single" w:sz="8" w:space="0" w:color="4F81BD"/>
              <w:left w:val="single" w:sz="8" w:space="0" w:color="4F81BD"/>
              <w:bottom w:val="single" w:sz="8" w:space="0" w:color="4F81BD"/>
              <w:right w:val="single" w:sz="8" w:space="0" w:color="4F81BD"/>
            </w:tcBorders>
            <w:shd w:val="clear" w:color="auto" w:fill="D3DFEE"/>
          </w:tcPr>
          <w:p w:rsidR="00776F67" w:rsidRPr="00B50B16" w:rsidRDefault="00776F67" w:rsidP="00F10F9A">
            <w:pPr>
              <w:pStyle w:val="BodyText"/>
              <w:spacing w:after="0"/>
              <w:rPr>
                <w:rFonts w:cs="Arial"/>
              </w:rPr>
            </w:pPr>
            <w:r w:rsidRPr="00B50B16">
              <w:rPr>
                <w:rFonts w:cs="Arial"/>
              </w:rPr>
              <w:t>Yes</w:t>
            </w:r>
          </w:p>
        </w:tc>
        <w:tc>
          <w:tcPr>
            <w:tcW w:w="1453" w:type="dxa"/>
            <w:tcBorders>
              <w:top w:val="single" w:sz="8" w:space="0" w:color="4F81BD"/>
              <w:left w:val="single" w:sz="8" w:space="0" w:color="4F81BD"/>
              <w:bottom w:val="single" w:sz="8" w:space="0" w:color="4F81BD"/>
              <w:right w:val="single" w:sz="8" w:space="0" w:color="4F81BD"/>
            </w:tcBorders>
            <w:shd w:val="clear" w:color="auto" w:fill="D3DFEE"/>
          </w:tcPr>
          <w:p w:rsidR="00776F67" w:rsidRPr="00B50B16" w:rsidRDefault="00776F67" w:rsidP="00F10F9A">
            <w:pPr>
              <w:pStyle w:val="BodyText"/>
              <w:spacing w:after="0"/>
              <w:rPr>
                <w:rFonts w:cs="Arial"/>
              </w:rPr>
            </w:pPr>
            <w:r w:rsidRPr="00B50B16">
              <w:rPr>
                <w:rFonts w:cs="Arial"/>
              </w:rPr>
              <w:t>List Box</w:t>
            </w:r>
          </w:p>
        </w:tc>
        <w:tc>
          <w:tcPr>
            <w:tcW w:w="1156" w:type="dxa"/>
            <w:tcBorders>
              <w:top w:val="single" w:sz="8" w:space="0" w:color="4F81BD"/>
              <w:left w:val="single" w:sz="8" w:space="0" w:color="4F81BD"/>
              <w:bottom w:val="single" w:sz="8" w:space="0" w:color="4F81BD"/>
              <w:right w:val="single" w:sz="8" w:space="0" w:color="4F81BD"/>
            </w:tcBorders>
            <w:shd w:val="clear" w:color="auto" w:fill="D3DFEE"/>
          </w:tcPr>
          <w:p w:rsidR="00776F67" w:rsidRPr="00B50B16" w:rsidRDefault="00776F67" w:rsidP="00F10F9A">
            <w:pPr>
              <w:pStyle w:val="BodyText"/>
              <w:spacing w:after="0"/>
              <w:rPr>
                <w:rFonts w:cs="Arial"/>
              </w:rPr>
            </w:pPr>
            <w:r w:rsidRPr="00B50B16">
              <w:rPr>
                <w:rFonts w:cs="Arial"/>
              </w:rPr>
              <w:t>N/A</w:t>
            </w:r>
          </w:p>
        </w:tc>
        <w:tc>
          <w:tcPr>
            <w:tcW w:w="1156" w:type="dxa"/>
            <w:tcBorders>
              <w:top w:val="single" w:sz="8" w:space="0" w:color="4F81BD"/>
              <w:left w:val="single" w:sz="8" w:space="0" w:color="4F81BD"/>
              <w:bottom w:val="single" w:sz="8" w:space="0" w:color="4F81BD"/>
              <w:right w:val="single" w:sz="8" w:space="0" w:color="4F81BD"/>
            </w:tcBorders>
            <w:shd w:val="clear" w:color="auto" w:fill="D3DFEE"/>
          </w:tcPr>
          <w:p w:rsidR="00776F67" w:rsidRPr="00B50B16" w:rsidRDefault="00776F67" w:rsidP="00F10F9A">
            <w:pPr>
              <w:pStyle w:val="BodyText"/>
              <w:spacing w:after="0"/>
              <w:rPr>
                <w:rFonts w:cs="Arial"/>
              </w:rPr>
            </w:pPr>
            <w:r w:rsidRPr="00B50B16">
              <w:rPr>
                <w:rFonts w:cs="Arial"/>
              </w:rPr>
              <w:t>N/A</w:t>
            </w:r>
          </w:p>
        </w:tc>
        <w:tc>
          <w:tcPr>
            <w:tcW w:w="3767" w:type="dxa"/>
            <w:tcBorders>
              <w:top w:val="single" w:sz="8" w:space="0" w:color="4F81BD"/>
              <w:left w:val="single" w:sz="8" w:space="0" w:color="4F81BD"/>
              <w:bottom w:val="single" w:sz="8" w:space="0" w:color="4F81BD"/>
              <w:right w:val="single" w:sz="8" w:space="0" w:color="4F81BD"/>
            </w:tcBorders>
            <w:shd w:val="clear" w:color="auto" w:fill="D3DFEE"/>
          </w:tcPr>
          <w:p w:rsidR="00776F67" w:rsidRPr="00B50B16" w:rsidRDefault="00776F67" w:rsidP="00F10F9A">
            <w:pPr>
              <w:pStyle w:val="BodyText"/>
              <w:spacing w:after="0"/>
              <w:rPr>
                <w:rFonts w:cs="Arial"/>
              </w:rPr>
            </w:pPr>
            <w:r w:rsidRPr="00B50B16">
              <w:rPr>
                <w:rFonts w:cs="Arial"/>
              </w:rPr>
              <w:t>None</w:t>
            </w:r>
          </w:p>
        </w:tc>
      </w:tr>
      <w:tr w:rsidR="00776F67" w:rsidRPr="00B50B16" w:rsidTr="001E020F">
        <w:trPr>
          <w:cantSplit/>
        </w:trPr>
        <w:tc>
          <w:tcPr>
            <w:tcW w:w="1182" w:type="dxa"/>
            <w:tcBorders>
              <w:top w:val="single" w:sz="8" w:space="0" w:color="4F81BD"/>
              <w:left w:val="single" w:sz="8" w:space="0" w:color="4F81BD"/>
              <w:bottom w:val="single" w:sz="8" w:space="0" w:color="4F81BD"/>
              <w:right w:val="single" w:sz="8" w:space="0" w:color="4F81BD"/>
            </w:tcBorders>
            <w:shd w:val="clear" w:color="auto" w:fill="D3DFEE"/>
          </w:tcPr>
          <w:p w:rsidR="00776F67" w:rsidRPr="00B50B16" w:rsidRDefault="00776F67" w:rsidP="00F10F9A">
            <w:pPr>
              <w:pStyle w:val="BodyText"/>
              <w:spacing w:after="0"/>
              <w:rPr>
                <w:rFonts w:cs="Arial"/>
                <w:bCs/>
              </w:rPr>
            </w:pPr>
            <w:r w:rsidRPr="00B50B16">
              <w:rPr>
                <w:rFonts w:cs="Arial"/>
                <w:bCs/>
              </w:rPr>
              <w:t>Enter Postal Code</w:t>
            </w:r>
          </w:p>
        </w:tc>
        <w:tc>
          <w:tcPr>
            <w:tcW w:w="1040" w:type="dxa"/>
            <w:tcBorders>
              <w:top w:val="single" w:sz="8" w:space="0" w:color="4F81BD"/>
              <w:left w:val="single" w:sz="8" w:space="0" w:color="4F81BD"/>
              <w:bottom w:val="single" w:sz="8" w:space="0" w:color="4F81BD"/>
              <w:right w:val="single" w:sz="8" w:space="0" w:color="4F81BD"/>
            </w:tcBorders>
            <w:shd w:val="clear" w:color="auto" w:fill="D3DFEE"/>
          </w:tcPr>
          <w:p w:rsidR="00776F67" w:rsidRPr="00B50B16" w:rsidRDefault="00776F67" w:rsidP="00F10F9A">
            <w:pPr>
              <w:pStyle w:val="BodyText"/>
              <w:spacing w:after="0"/>
              <w:rPr>
                <w:rFonts w:cs="Arial"/>
              </w:rPr>
            </w:pPr>
            <w:r w:rsidRPr="00B50B16">
              <w:rPr>
                <w:rFonts w:cs="Arial"/>
              </w:rPr>
              <w:t>Yes</w:t>
            </w:r>
          </w:p>
        </w:tc>
        <w:tc>
          <w:tcPr>
            <w:tcW w:w="1055" w:type="dxa"/>
            <w:tcBorders>
              <w:top w:val="single" w:sz="8" w:space="0" w:color="4F81BD"/>
              <w:left w:val="single" w:sz="8" w:space="0" w:color="4F81BD"/>
              <w:bottom w:val="single" w:sz="8" w:space="0" w:color="4F81BD"/>
              <w:right w:val="single" w:sz="8" w:space="0" w:color="4F81BD"/>
            </w:tcBorders>
            <w:shd w:val="clear" w:color="auto" w:fill="D3DFEE"/>
          </w:tcPr>
          <w:p w:rsidR="00776F67" w:rsidRPr="00B50B16" w:rsidRDefault="00776F67" w:rsidP="00F10F9A">
            <w:pPr>
              <w:pStyle w:val="BodyText"/>
              <w:spacing w:after="0"/>
              <w:rPr>
                <w:rFonts w:cs="Arial"/>
              </w:rPr>
            </w:pPr>
            <w:r w:rsidRPr="00B50B16">
              <w:rPr>
                <w:rFonts w:cs="Arial"/>
              </w:rPr>
              <w:t>Yes</w:t>
            </w:r>
          </w:p>
        </w:tc>
        <w:tc>
          <w:tcPr>
            <w:tcW w:w="1453" w:type="dxa"/>
            <w:tcBorders>
              <w:top w:val="single" w:sz="8" w:space="0" w:color="4F81BD"/>
              <w:left w:val="single" w:sz="8" w:space="0" w:color="4F81BD"/>
              <w:bottom w:val="single" w:sz="8" w:space="0" w:color="4F81BD"/>
              <w:right w:val="single" w:sz="8" w:space="0" w:color="4F81BD"/>
            </w:tcBorders>
            <w:shd w:val="clear" w:color="auto" w:fill="D3DFEE"/>
          </w:tcPr>
          <w:p w:rsidR="00776F67" w:rsidRPr="00B50B16" w:rsidRDefault="00776F67" w:rsidP="00F10F9A">
            <w:pPr>
              <w:pStyle w:val="BodyText"/>
              <w:spacing w:after="0"/>
              <w:rPr>
                <w:rFonts w:cs="Arial"/>
              </w:rPr>
            </w:pPr>
            <w:r w:rsidRPr="00B50B16">
              <w:rPr>
                <w:rFonts w:cs="Arial"/>
              </w:rPr>
              <w:t>Alphanumeric</w:t>
            </w:r>
          </w:p>
        </w:tc>
        <w:tc>
          <w:tcPr>
            <w:tcW w:w="1156" w:type="dxa"/>
            <w:tcBorders>
              <w:top w:val="single" w:sz="8" w:space="0" w:color="4F81BD"/>
              <w:left w:val="single" w:sz="8" w:space="0" w:color="4F81BD"/>
              <w:bottom w:val="single" w:sz="8" w:space="0" w:color="4F81BD"/>
              <w:right w:val="single" w:sz="8" w:space="0" w:color="4F81BD"/>
            </w:tcBorders>
            <w:shd w:val="clear" w:color="auto" w:fill="D3DFEE"/>
          </w:tcPr>
          <w:p w:rsidR="00776F67" w:rsidRPr="00B50B16" w:rsidRDefault="00776F67" w:rsidP="00F10F9A">
            <w:pPr>
              <w:pStyle w:val="BodyText"/>
              <w:spacing w:after="0"/>
              <w:rPr>
                <w:rFonts w:cs="Arial"/>
              </w:rPr>
            </w:pPr>
            <w:r w:rsidRPr="00B50B16">
              <w:rPr>
                <w:rFonts w:cs="Arial"/>
              </w:rPr>
              <w:t>5</w:t>
            </w:r>
          </w:p>
        </w:tc>
        <w:tc>
          <w:tcPr>
            <w:tcW w:w="1156" w:type="dxa"/>
            <w:tcBorders>
              <w:top w:val="single" w:sz="8" w:space="0" w:color="4F81BD"/>
              <w:left w:val="single" w:sz="8" w:space="0" w:color="4F81BD"/>
              <w:bottom w:val="single" w:sz="8" w:space="0" w:color="4F81BD"/>
              <w:right w:val="single" w:sz="8" w:space="0" w:color="4F81BD"/>
            </w:tcBorders>
            <w:shd w:val="clear" w:color="auto" w:fill="D3DFEE"/>
          </w:tcPr>
          <w:p w:rsidR="00776F67" w:rsidRPr="00B50B16" w:rsidRDefault="00776F67" w:rsidP="00F10F9A">
            <w:pPr>
              <w:pStyle w:val="BodyText"/>
              <w:spacing w:after="0"/>
              <w:rPr>
                <w:rFonts w:cs="Arial"/>
              </w:rPr>
            </w:pPr>
            <w:r w:rsidRPr="00B50B16">
              <w:rPr>
                <w:rFonts w:cs="Arial"/>
              </w:rPr>
              <w:t>6</w:t>
            </w:r>
          </w:p>
        </w:tc>
        <w:tc>
          <w:tcPr>
            <w:tcW w:w="3767" w:type="dxa"/>
            <w:tcBorders>
              <w:top w:val="single" w:sz="8" w:space="0" w:color="4F81BD"/>
              <w:left w:val="single" w:sz="8" w:space="0" w:color="4F81BD"/>
              <w:bottom w:val="single" w:sz="8" w:space="0" w:color="4F81BD"/>
              <w:right w:val="single" w:sz="8" w:space="0" w:color="4F81BD"/>
            </w:tcBorders>
            <w:shd w:val="clear" w:color="auto" w:fill="D3DFEE"/>
          </w:tcPr>
          <w:p w:rsidR="00776F67" w:rsidRPr="00B50B16" w:rsidRDefault="00776F67" w:rsidP="00F10F9A">
            <w:pPr>
              <w:pStyle w:val="BodyText"/>
              <w:spacing w:after="0"/>
              <w:rPr>
                <w:rFonts w:cs="Arial"/>
              </w:rPr>
            </w:pPr>
            <w:r w:rsidRPr="00B50B16">
              <w:rPr>
                <w:rFonts w:cs="Arial"/>
              </w:rPr>
              <w:t>Validation is done against postal code and Province.</w:t>
            </w:r>
          </w:p>
        </w:tc>
      </w:tr>
      <w:tr w:rsidR="00776F67" w:rsidRPr="00B50B16" w:rsidTr="001E020F">
        <w:trPr>
          <w:cantSplit/>
        </w:trPr>
        <w:tc>
          <w:tcPr>
            <w:tcW w:w="1182" w:type="dxa"/>
            <w:tcBorders>
              <w:top w:val="single" w:sz="8" w:space="0" w:color="4F81BD"/>
              <w:left w:val="single" w:sz="8" w:space="0" w:color="4F81BD"/>
              <w:bottom w:val="single" w:sz="8" w:space="0" w:color="4F81BD"/>
              <w:right w:val="single" w:sz="8" w:space="0" w:color="4F81BD"/>
            </w:tcBorders>
            <w:shd w:val="clear" w:color="auto" w:fill="D3DFEE"/>
          </w:tcPr>
          <w:p w:rsidR="00776F67" w:rsidRPr="00B50B16" w:rsidRDefault="00776F67" w:rsidP="00F10F9A">
            <w:pPr>
              <w:pStyle w:val="BodyText"/>
              <w:spacing w:after="0"/>
              <w:rPr>
                <w:rFonts w:cs="Arial"/>
                <w:bCs/>
              </w:rPr>
            </w:pPr>
            <w:r w:rsidRPr="00B50B16">
              <w:rPr>
                <w:rFonts w:cs="Arial"/>
                <w:bCs/>
              </w:rPr>
              <w:t>Enter Email Address</w:t>
            </w:r>
          </w:p>
        </w:tc>
        <w:tc>
          <w:tcPr>
            <w:tcW w:w="1040" w:type="dxa"/>
            <w:tcBorders>
              <w:top w:val="single" w:sz="8" w:space="0" w:color="4F81BD"/>
              <w:left w:val="single" w:sz="8" w:space="0" w:color="4F81BD"/>
              <w:bottom w:val="single" w:sz="8" w:space="0" w:color="4F81BD"/>
              <w:right w:val="single" w:sz="8" w:space="0" w:color="4F81BD"/>
            </w:tcBorders>
            <w:shd w:val="clear" w:color="auto" w:fill="D3DFEE"/>
          </w:tcPr>
          <w:p w:rsidR="00776F67" w:rsidRPr="00B50B16" w:rsidRDefault="00776F67" w:rsidP="00F10F9A">
            <w:pPr>
              <w:pStyle w:val="BodyText"/>
              <w:spacing w:after="0"/>
              <w:rPr>
                <w:rFonts w:cs="Arial"/>
              </w:rPr>
            </w:pPr>
            <w:r w:rsidRPr="00B50B16">
              <w:rPr>
                <w:rFonts w:cs="Arial"/>
              </w:rPr>
              <w:t>Yes</w:t>
            </w:r>
          </w:p>
        </w:tc>
        <w:tc>
          <w:tcPr>
            <w:tcW w:w="1055" w:type="dxa"/>
            <w:tcBorders>
              <w:top w:val="single" w:sz="8" w:space="0" w:color="4F81BD"/>
              <w:left w:val="single" w:sz="8" w:space="0" w:color="4F81BD"/>
              <w:bottom w:val="single" w:sz="8" w:space="0" w:color="4F81BD"/>
              <w:right w:val="single" w:sz="8" w:space="0" w:color="4F81BD"/>
            </w:tcBorders>
            <w:shd w:val="clear" w:color="auto" w:fill="D3DFEE"/>
          </w:tcPr>
          <w:p w:rsidR="00776F67" w:rsidRPr="00B50B16" w:rsidRDefault="00776F67" w:rsidP="00F10F9A">
            <w:pPr>
              <w:pStyle w:val="BodyText"/>
              <w:spacing w:after="0"/>
              <w:rPr>
                <w:rFonts w:cs="Arial"/>
              </w:rPr>
            </w:pPr>
            <w:r w:rsidRPr="00B50B16">
              <w:rPr>
                <w:rFonts w:cs="Arial"/>
              </w:rPr>
              <w:t>See Note</w:t>
            </w:r>
          </w:p>
        </w:tc>
        <w:tc>
          <w:tcPr>
            <w:tcW w:w="1453" w:type="dxa"/>
            <w:tcBorders>
              <w:top w:val="single" w:sz="8" w:space="0" w:color="4F81BD"/>
              <w:left w:val="single" w:sz="8" w:space="0" w:color="4F81BD"/>
              <w:bottom w:val="single" w:sz="8" w:space="0" w:color="4F81BD"/>
              <w:right w:val="single" w:sz="8" w:space="0" w:color="4F81BD"/>
            </w:tcBorders>
            <w:shd w:val="clear" w:color="auto" w:fill="D3DFEE"/>
          </w:tcPr>
          <w:p w:rsidR="00776F67" w:rsidRPr="00B50B16" w:rsidRDefault="00776F67" w:rsidP="00F10F9A">
            <w:pPr>
              <w:pStyle w:val="BodyText"/>
              <w:spacing w:after="0"/>
              <w:rPr>
                <w:rFonts w:cs="Arial"/>
              </w:rPr>
            </w:pPr>
            <w:r w:rsidRPr="00B50B16">
              <w:rPr>
                <w:rFonts w:cs="Arial"/>
              </w:rPr>
              <w:t>Alphanumeric</w:t>
            </w:r>
          </w:p>
        </w:tc>
        <w:tc>
          <w:tcPr>
            <w:tcW w:w="1156" w:type="dxa"/>
            <w:tcBorders>
              <w:top w:val="single" w:sz="8" w:space="0" w:color="4F81BD"/>
              <w:left w:val="single" w:sz="8" w:space="0" w:color="4F81BD"/>
              <w:bottom w:val="single" w:sz="8" w:space="0" w:color="4F81BD"/>
              <w:right w:val="single" w:sz="8" w:space="0" w:color="4F81BD"/>
            </w:tcBorders>
            <w:shd w:val="clear" w:color="auto" w:fill="D3DFEE"/>
          </w:tcPr>
          <w:p w:rsidR="00776F67" w:rsidRPr="00B50B16" w:rsidRDefault="00776F67" w:rsidP="00F10F9A">
            <w:pPr>
              <w:pStyle w:val="BodyText"/>
              <w:spacing w:after="0"/>
              <w:rPr>
                <w:rFonts w:cs="Arial"/>
              </w:rPr>
            </w:pPr>
            <w:r w:rsidRPr="00B50B16">
              <w:rPr>
                <w:rFonts w:cs="Arial"/>
              </w:rPr>
              <w:t>1</w:t>
            </w:r>
          </w:p>
        </w:tc>
        <w:tc>
          <w:tcPr>
            <w:tcW w:w="1156" w:type="dxa"/>
            <w:tcBorders>
              <w:top w:val="single" w:sz="8" w:space="0" w:color="4F81BD"/>
              <w:left w:val="single" w:sz="8" w:space="0" w:color="4F81BD"/>
              <w:bottom w:val="single" w:sz="8" w:space="0" w:color="4F81BD"/>
              <w:right w:val="single" w:sz="8" w:space="0" w:color="4F81BD"/>
            </w:tcBorders>
            <w:shd w:val="clear" w:color="auto" w:fill="D3DFEE"/>
          </w:tcPr>
          <w:p w:rsidR="00776F67" w:rsidRPr="00B50B16" w:rsidRDefault="00776F67" w:rsidP="00F10F9A">
            <w:pPr>
              <w:pStyle w:val="BodyText"/>
              <w:spacing w:after="0"/>
              <w:rPr>
                <w:rFonts w:cs="Arial"/>
              </w:rPr>
            </w:pPr>
            <w:r w:rsidRPr="00B50B16">
              <w:rPr>
                <w:rFonts w:cs="Arial"/>
              </w:rPr>
              <w:t>256</w:t>
            </w:r>
          </w:p>
        </w:tc>
        <w:tc>
          <w:tcPr>
            <w:tcW w:w="3767" w:type="dxa"/>
            <w:tcBorders>
              <w:top w:val="single" w:sz="8" w:space="0" w:color="4F81BD"/>
              <w:left w:val="single" w:sz="8" w:space="0" w:color="4F81BD"/>
              <w:bottom w:val="single" w:sz="8" w:space="0" w:color="4F81BD"/>
              <w:right w:val="single" w:sz="8" w:space="0" w:color="4F81BD"/>
            </w:tcBorders>
            <w:shd w:val="clear" w:color="auto" w:fill="D3DFEE"/>
          </w:tcPr>
          <w:p w:rsidR="00776F67" w:rsidRPr="00B50B16" w:rsidRDefault="00776F67" w:rsidP="00F10F9A">
            <w:pPr>
              <w:pStyle w:val="BodyText"/>
              <w:spacing w:after="0"/>
              <w:rPr>
                <w:rFonts w:cs="Arial"/>
              </w:rPr>
            </w:pPr>
            <w:r w:rsidRPr="00B50B16">
              <w:rPr>
                <w:rFonts w:cs="Arial"/>
              </w:rPr>
              <w:t>At least one search criteria must be entered Data type is Alphanumeric, with additional validation that it includes at least a @ and ‘.’</w:t>
            </w:r>
          </w:p>
        </w:tc>
      </w:tr>
    </w:tbl>
    <w:p w:rsidR="00875E61" w:rsidRPr="00E312D0" w:rsidRDefault="00875E61">
      <w:pPr>
        <w:rPr>
          <w:rStyle w:val="StyleArial"/>
        </w:rPr>
      </w:pPr>
      <w:r w:rsidRPr="00E312D0">
        <w:rPr>
          <w:rStyle w:val="StyleArial"/>
        </w:rPr>
        <w:br w:type="page"/>
      </w:r>
    </w:p>
    <w:p w:rsidR="00B955C8" w:rsidRPr="00B50B16" w:rsidRDefault="00B955C8" w:rsidP="00E312D0">
      <w:pPr>
        <w:pStyle w:val="Heading3"/>
      </w:pPr>
      <w:bookmarkStart w:id="74" w:name="_Ref323134785"/>
      <w:r w:rsidRPr="00B50B16">
        <w:lastRenderedPageBreak/>
        <w:t>Reason Codes</w:t>
      </w:r>
      <w:bookmarkEnd w:id="74"/>
    </w:p>
    <w:tbl>
      <w:tblPr>
        <w:tblW w:w="4900" w:type="pct"/>
        <w:tblInd w:w="144"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left w:w="115" w:type="dxa"/>
          <w:right w:w="115" w:type="dxa"/>
        </w:tblCellMar>
        <w:tblLook w:val="04A0" w:firstRow="1" w:lastRow="0" w:firstColumn="1" w:lastColumn="0" w:noHBand="0" w:noVBand="1"/>
      </w:tblPr>
      <w:tblGrid>
        <w:gridCol w:w="2712"/>
        <w:gridCol w:w="4881"/>
        <w:gridCol w:w="2971"/>
      </w:tblGrid>
      <w:tr w:rsidR="00875E61" w:rsidRPr="00B50B16" w:rsidTr="00F10F9A">
        <w:trPr>
          <w:cantSplit/>
          <w:tblHeader/>
        </w:trPr>
        <w:tc>
          <w:tcPr>
            <w:tcW w:w="1284" w:type="pct"/>
            <w:tcBorders>
              <w:top w:val="single" w:sz="8" w:space="0" w:color="4F81BD"/>
              <w:left w:val="single" w:sz="8" w:space="0" w:color="4F81BD"/>
              <w:bottom w:val="single" w:sz="18" w:space="0" w:color="4F81BD"/>
              <w:right w:val="single" w:sz="8" w:space="0" w:color="4F81BD"/>
            </w:tcBorders>
          </w:tcPr>
          <w:p w:rsidR="00875E61" w:rsidRPr="00E312D0" w:rsidRDefault="00875E61" w:rsidP="00F10F9A">
            <w:pPr>
              <w:rPr>
                <w:rStyle w:val="StyleArialBold"/>
              </w:rPr>
            </w:pPr>
            <w:r w:rsidRPr="00E312D0">
              <w:rPr>
                <w:rStyle w:val="StyleArialBold"/>
              </w:rPr>
              <w:t>Reason Code</w:t>
            </w:r>
          </w:p>
        </w:tc>
        <w:tc>
          <w:tcPr>
            <w:tcW w:w="2310" w:type="pct"/>
            <w:tcBorders>
              <w:top w:val="single" w:sz="8" w:space="0" w:color="4F81BD"/>
              <w:left w:val="single" w:sz="8" w:space="0" w:color="4F81BD"/>
              <w:bottom w:val="single" w:sz="18" w:space="0" w:color="4F81BD"/>
              <w:right w:val="single" w:sz="8" w:space="0" w:color="4F81BD"/>
            </w:tcBorders>
          </w:tcPr>
          <w:p w:rsidR="00875E61" w:rsidRPr="00E312D0" w:rsidRDefault="00875E61" w:rsidP="00F10F9A">
            <w:pPr>
              <w:rPr>
                <w:rStyle w:val="StyleArialBold"/>
              </w:rPr>
            </w:pPr>
            <w:r w:rsidRPr="00E312D0">
              <w:rPr>
                <w:rStyle w:val="StyleArialBold"/>
              </w:rPr>
              <w:t>Valid Values</w:t>
            </w:r>
          </w:p>
        </w:tc>
        <w:tc>
          <w:tcPr>
            <w:tcW w:w="1406" w:type="pct"/>
            <w:tcBorders>
              <w:top w:val="single" w:sz="8" w:space="0" w:color="4F81BD"/>
              <w:left w:val="single" w:sz="8" w:space="0" w:color="4F81BD"/>
              <w:bottom w:val="single" w:sz="18" w:space="0" w:color="4F81BD"/>
              <w:right w:val="single" w:sz="8" w:space="0" w:color="4F81BD"/>
            </w:tcBorders>
          </w:tcPr>
          <w:p w:rsidR="00875E61" w:rsidRPr="00E312D0" w:rsidRDefault="00875E61" w:rsidP="00F10F9A">
            <w:pPr>
              <w:rPr>
                <w:rStyle w:val="StyleArialBold"/>
              </w:rPr>
            </w:pPr>
            <w:r w:rsidRPr="00E312D0">
              <w:rPr>
                <w:rStyle w:val="StyleArialBold"/>
              </w:rPr>
              <w:t>Default Value</w:t>
            </w:r>
          </w:p>
        </w:tc>
      </w:tr>
      <w:tr w:rsidR="006127B6" w:rsidRPr="00B50B16" w:rsidTr="00F10F9A">
        <w:trPr>
          <w:cantSplit/>
        </w:trPr>
        <w:tc>
          <w:tcPr>
            <w:tcW w:w="1284" w:type="pct"/>
            <w:tcBorders>
              <w:top w:val="single" w:sz="8" w:space="0" w:color="4F81BD"/>
              <w:left w:val="single" w:sz="8" w:space="0" w:color="4F81BD"/>
              <w:bottom w:val="single" w:sz="8" w:space="0" w:color="4F81BD"/>
              <w:right w:val="single" w:sz="8" w:space="0" w:color="4F81BD"/>
            </w:tcBorders>
            <w:shd w:val="clear" w:color="auto" w:fill="D3DFEE"/>
          </w:tcPr>
          <w:p w:rsidR="006127B6" w:rsidRPr="00E312D0" w:rsidRDefault="006127B6" w:rsidP="00F10F9A">
            <w:pPr>
              <w:rPr>
                <w:rStyle w:val="StyleArial"/>
              </w:rPr>
            </w:pPr>
            <w:r w:rsidRPr="00E312D0">
              <w:rPr>
                <w:rStyle w:val="StyleArial"/>
              </w:rPr>
              <w:t>Prefix</w:t>
            </w:r>
          </w:p>
        </w:tc>
        <w:tc>
          <w:tcPr>
            <w:tcW w:w="2310" w:type="pct"/>
            <w:tcBorders>
              <w:top w:val="single" w:sz="8" w:space="0" w:color="4F81BD"/>
              <w:left w:val="single" w:sz="8" w:space="0" w:color="4F81BD"/>
              <w:bottom w:val="single" w:sz="8" w:space="0" w:color="4F81BD"/>
              <w:right w:val="single" w:sz="8" w:space="0" w:color="4F81BD"/>
            </w:tcBorders>
            <w:shd w:val="clear" w:color="auto" w:fill="D3DFEE"/>
          </w:tcPr>
          <w:p w:rsidR="006127B6" w:rsidRPr="00B50B16" w:rsidRDefault="006127B6" w:rsidP="00FA0E63">
            <w:pPr>
              <w:pStyle w:val="ListParagraph"/>
              <w:numPr>
                <w:ilvl w:val="0"/>
                <w:numId w:val="29"/>
              </w:numPr>
              <w:rPr>
                <w:rFonts w:cs="Arial"/>
                <w:szCs w:val="20"/>
              </w:rPr>
            </w:pPr>
            <w:r w:rsidRPr="00B50B16">
              <w:rPr>
                <w:rFonts w:cs="Arial"/>
                <w:szCs w:val="20"/>
              </w:rPr>
              <w:t>Blank</w:t>
            </w:r>
          </w:p>
          <w:p w:rsidR="006127B6" w:rsidRPr="00B50B16" w:rsidRDefault="006127B6" w:rsidP="00FA0E63">
            <w:pPr>
              <w:pStyle w:val="ListParagraph"/>
              <w:numPr>
                <w:ilvl w:val="0"/>
                <w:numId w:val="29"/>
              </w:numPr>
              <w:rPr>
                <w:rFonts w:cs="Arial"/>
                <w:szCs w:val="20"/>
              </w:rPr>
            </w:pPr>
            <w:r w:rsidRPr="00B50B16">
              <w:rPr>
                <w:rFonts w:cs="Arial"/>
                <w:szCs w:val="20"/>
              </w:rPr>
              <w:t>Mr.</w:t>
            </w:r>
          </w:p>
          <w:p w:rsidR="006127B6" w:rsidRPr="00B50B16" w:rsidRDefault="006127B6" w:rsidP="00FA0E63">
            <w:pPr>
              <w:pStyle w:val="ListParagraph"/>
              <w:numPr>
                <w:ilvl w:val="0"/>
                <w:numId w:val="29"/>
              </w:numPr>
              <w:rPr>
                <w:rFonts w:cs="Arial"/>
                <w:szCs w:val="20"/>
              </w:rPr>
            </w:pPr>
            <w:r w:rsidRPr="00B50B16">
              <w:rPr>
                <w:rFonts w:cs="Arial"/>
                <w:szCs w:val="20"/>
              </w:rPr>
              <w:t>Ms.</w:t>
            </w:r>
          </w:p>
          <w:p w:rsidR="006127B6" w:rsidRPr="00B50B16" w:rsidRDefault="006127B6" w:rsidP="00F10F9A">
            <w:pPr>
              <w:pStyle w:val="ListParagraph"/>
              <w:numPr>
                <w:ilvl w:val="0"/>
                <w:numId w:val="29"/>
              </w:numPr>
              <w:rPr>
                <w:rFonts w:cs="Arial"/>
                <w:szCs w:val="20"/>
              </w:rPr>
            </w:pPr>
            <w:r w:rsidRPr="00B50B16">
              <w:rPr>
                <w:rFonts w:cs="Arial"/>
                <w:szCs w:val="20"/>
              </w:rPr>
              <w:t>Mrs.</w:t>
            </w:r>
          </w:p>
        </w:tc>
        <w:tc>
          <w:tcPr>
            <w:tcW w:w="1406" w:type="pct"/>
            <w:tcBorders>
              <w:top w:val="single" w:sz="8" w:space="0" w:color="4F81BD"/>
              <w:left w:val="single" w:sz="8" w:space="0" w:color="4F81BD"/>
              <w:bottom w:val="single" w:sz="8" w:space="0" w:color="4F81BD"/>
              <w:right w:val="single" w:sz="8" w:space="0" w:color="4F81BD"/>
            </w:tcBorders>
            <w:shd w:val="clear" w:color="auto" w:fill="D3DFEE"/>
          </w:tcPr>
          <w:p w:rsidR="006127B6" w:rsidRPr="00E312D0" w:rsidRDefault="006127B6" w:rsidP="00F10F9A">
            <w:pPr>
              <w:rPr>
                <w:rStyle w:val="StyleArial"/>
              </w:rPr>
            </w:pPr>
            <w:r w:rsidRPr="00E312D0">
              <w:rPr>
                <w:rStyle w:val="StyleArial"/>
              </w:rPr>
              <w:t>Defaults to blank value</w:t>
            </w:r>
          </w:p>
        </w:tc>
      </w:tr>
      <w:tr w:rsidR="006127B6" w:rsidRPr="00B50B16" w:rsidTr="00F10F9A">
        <w:trPr>
          <w:cantSplit/>
        </w:trPr>
        <w:tc>
          <w:tcPr>
            <w:tcW w:w="1284" w:type="pct"/>
            <w:tcBorders>
              <w:top w:val="single" w:sz="8" w:space="0" w:color="4F81BD"/>
              <w:left w:val="single" w:sz="8" w:space="0" w:color="4F81BD"/>
              <w:bottom w:val="single" w:sz="8" w:space="0" w:color="4F81BD"/>
              <w:right w:val="single" w:sz="8" w:space="0" w:color="4F81BD"/>
            </w:tcBorders>
            <w:shd w:val="clear" w:color="auto" w:fill="D3DFEE"/>
          </w:tcPr>
          <w:p w:rsidR="006127B6" w:rsidRPr="00E312D0" w:rsidRDefault="006127B6" w:rsidP="00F10F9A">
            <w:pPr>
              <w:rPr>
                <w:rStyle w:val="StyleArial"/>
              </w:rPr>
            </w:pPr>
            <w:r w:rsidRPr="00E312D0">
              <w:rPr>
                <w:rStyle w:val="StyleArial"/>
              </w:rPr>
              <w:t>Province</w:t>
            </w:r>
          </w:p>
        </w:tc>
        <w:tc>
          <w:tcPr>
            <w:tcW w:w="2310" w:type="pct"/>
            <w:tcBorders>
              <w:top w:val="single" w:sz="8" w:space="0" w:color="4F81BD"/>
              <w:left w:val="single" w:sz="8" w:space="0" w:color="4F81BD"/>
              <w:bottom w:val="single" w:sz="8" w:space="0" w:color="4F81BD"/>
              <w:right w:val="single" w:sz="8" w:space="0" w:color="4F81BD"/>
            </w:tcBorders>
            <w:shd w:val="clear" w:color="auto" w:fill="D3DFEE"/>
          </w:tcPr>
          <w:p w:rsidR="006127B6" w:rsidRPr="00E312D0" w:rsidRDefault="006127B6" w:rsidP="00FA0E63">
            <w:pPr>
              <w:numPr>
                <w:ilvl w:val="0"/>
                <w:numId w:val="36"/>
              </w:numPr>
              <w:rPr>
                <w:rStyle w:val="StyleArial"/>
              </w:rPr>
            </w:pPr>
            <w:r w:rsidRPr="00E312D0">
              <w:rPr>
                <w:rStyle w:val="StyleArial"/>
              </w:rPr>
              <w:t>Alberta</w:t>
            </w:r>
          </w:p>
          <w:p w:rsidR="006127B6" w:rsidRPr="00E312D0" w:rsidRDefault="006127B6" w:rsidP="00FA0E63">
            <w:pPr>
              <w:numPr>
                <w:ilvl w:val="0"/>
                <w:numId w:val="36"/>
              </w:numPr>
              <w:rPr>
                <w:rStyle w:val="StyleArial"/>
              </w:rPr>
            </w:pPr>
            <w:r w:rsidRPr="00E312D0">
              <w:rPr>
                <w:rStyle w:val="StyleArial"/>
              </w:rPr>
              <w:t>British Columbia</w:t>
            </w:r>
          </w:p>
          <w:p w:rsidR="006127B6" w:rsidRPr="00E312D0" w:rsidRDefault="006127B6" w:rsidP="00FA0E63">
            <w:pPr>
              <w:numPr>
                <w:ilvl w:val="0"/>
                <w:numId w:val="36"/>
              </w:numPr>
              <w:rPr>
                <w:rStyle w:val="StyleArial"/>
              </w:rPr>
            </w:pPr>
            <w:r w:rsidRPr="00E312D0">
              <w:rPr>
                <w:rStyle w:val="StyleArial"/>
              </w:rPr>
              <w:t>Manitoba</w:t>
            </w:r>
          </w:p>
          <w:p w:rsidR="006127B6" w:rsidRPr="00E312D0" w:rsidRDefault="006127B6" w:rsidP="00FA0E63">
            <w:pPr>
              <w:numPr>
                <w:ilvl w:val="0"/>
                <w:numId w:val="36"/>
              </w:numPr>
              <w:rPr>
                <w:rStyle w:val="StyleArial"/>
              </w:rPr>
            </w:pPr>
            <w:r w:rsidRPr="00E312D0">
              <w:rPr>
                <w:rStyle w:val="StyleArial"/>
              </w:rPr>
              <w:t>New Brunswick</w:t>
            </w:r>
          </w:p>
          <w:p w:rsidR="006127B6" w:rsidRPr="00E312D0" w:rsidRDefault="006127B6" w:rsidP="00FA0E63">
            <w:pPr>
              <w:numPr>
                <w:ilvl w:val="0"/>
                <w:numId w:val="36"/>
              </w:numPr>
              <w:rPr>
                <w:rStyle w:val="StyleArial"/>
              </w:rPr>
            </w:pPr>
            <w:r w:rsidRPr="00E312D0">
              <w:rPr>
                <w:rStyle w:val="StyleArial"/>
              </w:rPr>
              <w:t>Newfoundland and Labrador</w:t>
            </w:r>
          </w:p>
          <w:p w:rsidR="006127B6" w:rsidRPr="00E312D0" w:rsidRDefault="006127B6" w:rsidP="00FA0E63">
            <w:pPr>
              <w:numPr>
                <w:ilvl w:val="0"/>
                <w:numId w:val="36"/>
              </w:numPr>
              <w:rPr>
                <w:rStyle w:val="StyleArial"/>
              </w:rPr>
            </w:pPr>
            <w:r w:rsidRPr="00E312D0">
              <w:rPr>
                <w:rStyle w:val="StyleArial"/>
              </w:rPr>
              <w:t>Northwest Territories</w:t>
            </w:r>
          </w:p>
          <w:p w:rsidR="006127B6" w:rsidRPr="00E312D0" w:rsidRDefault="006127B6" w:rsidP="00FA0E63">
            <w:pPr>
              <w:numPr>
                <w:ilvl w:val="0"/>
                <w:numId w:val="36"/>
              </w:numPr>
              <w:rPr>
                <w:rStyle w:val="StyleArial"/>
              </w:rPr>
            </w:pPr>
            <w:r w:rsidRPr="00E312D0">
              <w:rPr>
                <w:rStyle w:val="StyleArial"/>
              </w:rPr>
              <w:t>Nova Scotia</w:t>
            </w:r>
          </w:p>
          <w:p w:rsidR="006127B6" w:rsidRPr="00E312D0" w:rsidRDefault="006127B6" w:rsidP="00FA0E63">
            <w:pPr>
              <w:numPr>
                <w:ilvl w:val="0"/>
                <w:numId w:val="36"/>
              </w:numPr>
              <w:rPr>
                <w:rStyle w:val="StyleArial"/>
              </w:rPr>
            </w:pPr>
            <w:r w:rsidRPr="00E312D0">
              <w:rPr>
                <w:rStyle w:val="StyleArial"/>
              </w:rPr>
              <w:t>Ontario</w:t>
            </w:r>
          </w:p>
          <w:p w:rsidR="006127B6" w:rsidRPr="00E312D0" w:rsidRDefault="006127B6" w:rsidP="00FA0E63">
            <w:pPr>
              <w:numPr>
                <w:ilvl w:val="0"/>
                <w:numId w:val="36"/>
              </w:numPr>
              <w:rPr>
                <w:rStyle w:val="StyleArial"/>
              </w:rPr>
            </w:pPr>
            <w:r w:rsidRPr="00E312D0">
              <w:rPr>
                <w:rStyle w:val="StyleArial"/>
              </w:rPr>
              <w:t>Prince Edward Island</w:t>
            </w:r>
          </w:p>
          <w:p w:rsidR="006127B6" w:rsidRPr="00E312D0" w:rsidRDefault="006127B6" w:rsidP="00FA0E63">
            <w:pPr>
              <w:numPr>
                <w:ilvl w:val="0"/>
                <w:numId w:val="36"/>
              </w:numPr>
              <w:rPr>
                <w:rStyle w:val="StyleArial"/>
              </w:rPr>
            </w:pPr>
            <w:r w:rsidRPr="00E312D0">
              <w:rPr>
                <w:rStyle w:val="StyleArial"/>
              </w:rPr>
              <w:t>Quebec</w:t>
            </w:r>
          </w:p>
          <w:p w:rsidR="006127B6" w:rsidRPr="00E312D0" w:rsidRDefault="006127B6" w:rsidP="00FA0E63">
            <w:pPr>
              <w:numPr>
                <w:ilvl w:val="0"/>
                <w:numId w:val="36"/>
              </w:numPr>
              <w:rPr>
                <w:rStyle w:val="StyleArial"/>
              </w:rPr>
            </w:pPr>
            <w:r w:rsidRPr="00E312D0">
              <w:rPr>
                <w:rStyle w:val="StyleArial"/>
              </w:rPr>
              <w:t>Saskatchewan</w:t>
            </w:r>
          </w:p>
          <w:p w:rsidR="006127B6" w:rsidRPr="00E312D0" w:rsidRDefault="006127B6" w:rsidP="00FA0E63">
            <w:pPr>
              <w:numPr>
                <w:ilvl w:val="0"/>
                <w:numId w:val="36"/>
              </w:numPr>
              <w:rPr>
                <w:rStyle w:val="StyleArial"/>
              </w:rPr>
            </w:pPr>
            <w:r w:rsidRPr="00E312D0">
              <w:rPr>
                <w:rStyle w:val="StyleArial"/>
              </w:rPr>
              <w:t>Yukon</w:t>
            </w:r>
          </w:p>
          <w:p w:rsidR="006127B6" w:rsidRPr="00B50B16" w:rsidRDefault="006127B6" w:rsidP="00F10F9A">
            <w:pPr>
              <w:numPr>
                <w:ilvl w:val="0"/>
                <w:numId w:val="2"/>
              </w:numPr>
              <w:rPr>
                <w:rFonts w:ascii="Arial" w:hAnsi="Arial" w:cs="Arial"/>
                <w:szCs w:val="20"/>
              </w:rPr>
            </w:pPr>
            <w:r w:rsidRPr="00E312D0">
              <w:rPr>
                <w:rStyle w:val="StyleArial"/>
              </w:rPr>
              <w:t>Includes all states/provinces for all countries listed above.</w:t>
            </w:r>
          </w:p>
        </w:tc>
        <w:tc>
          <w:tcPr>
            <w:tcW w:w="1406" w:type="pct"/>
            <w:tcBorders>
              <w:top w:val="single" w:sz="8" w:space="0" w:color="4F81BD"/>
              <w:left w:val="single" w:sz="8" w:space="0" w:color="4F81BD"/>
              <w:bottom w:val="single" w:sz="8" w:space="0" w:color="4F81BD"/>
              <w:right w:val="single" w:sz="8" w:space="0" w:color="4F81BD"/>
            </w:tcBorders>
            <w:shd w:val="clear" w:color="auto" w:fill="D3DFEE"/>
          </w:tcPr>
          <w:p w:rsidR="006127B6" w:rsidRPr="00E312D0" w:rsidRDefault="006127B6" w:rsidP="00F10F9A">
            <w:pPr>
              <w:rPr>
                <w:rStyle w:val="StyleArial"/>
              </w:rPr>
            </w:pPr>
            <w:r w:rsidRPr="00E312D0">
              <w:rPr>
                <w:rStyle w:val="StyleArial"/>
              </w:rPr>
              <w:t>Defaults to first value in list</w:t>
            </w:r>
          </w:p>
        </w:tc>
      </w:tr>
      <w:tr w:rsidR="00875E61" w:rsidRPr="00B50B16" w:rsidTr="00F10F9A">
        <w:trPr>
          <w:cantSplit/>
        </w:trPr>
        <w:tc>
          <w:tcPr>
            <w:tcW w:w="1284" w:type="pct"/>
            <w:tcBorders>
              <w:top w:val="single" w:sz="8" w:space="0" w:color="4F81BD"/>
              <w:left w:val="single" w:sz="8" w:space="0" w:color="4F81BD"/>
              <w:bottom w:val="single" w:sz="8" w:space="0" w:color="4F81BD"/>
              <w:right w:val="single" w:sz="8" w:space="0" w:color="4F81BD"/>
            </w:tcBorders>
            <w:shd w:val="clear" w:color="auto" w:fill="D3DFEE"/>
          </w:tcPr>
          <w:p w:rsidR="00875E61" w:rsidRPr="00E312D0" w:rsidRDefault="00875E61" w:rsidP="00F10F9A">
            <w:pPr>
              <w:rPr>
                <w:rStyle w:val="StyleArial"/>
              </w:rPr>
            </w:pPr>
            <w:r w:rsidRPr="00E312D0">
              <w:rPr>
                <w:rStyle w:val="StyleArial"/>
              </w:rPr>
              <w:t>Country</w:t>
            </w:r>
          </w:p>
        </w:tc>
        <w:tc>
          <w:tcPr>
            <w:tcW w:w="2310" w:type="pct"/>
            <w:tcBorders>
              <w:top w:val="single" w:sz="8" w:space="0" w:color="4F81BD"/>
              <w:left w:val="single" w:sz="8" w:space="0" w:color="4F81BD"/>
              <w:bottom w:val="single" w:sz="8" w:space="0" w:color="4F81BD"/>
              <w:right w:val="single" w:sz="8" w:space="0" w:color="4F81BD"/>
            </w:tcBorders>
            <w:shd w:val="clear" w:color="auto" w:fill="D3DFEE"/>
          </w:tcPr>
          <w:p w:rsidR="00875E61" w:rsidRPr="00B50B16" w:rsidRDefault="00875E61" w:rsidP="00F10F9A">
            <w:pPr>
              <w:pStyle w:val="ListParagraph"/>
              <w:numPr>
                <w:ilvl w:val="0"/>
                <w:numId w:val="29"/>
              </w:numPr>
              <w:rPr>
                <w:rFonts w:cs="Arial"/>
                <w:szCs w:val="20"/>
              </w:rPr>
            </w:pPr>
            <w:r w:rsidRPr="00B50B16">
              <w:rPr>
                <w:rFonts w:cs="Arial"/>
                <w:szCs w:val="20"/>
              </w:rPr>
              <w:t>Canada</w:t>
            </w:r>
          </w:p>
        </w:tc>
        <w:tc>
          <w:tcPr>
            <w:tcW w:w="1406" w:type="pct"/>
            <w:tcBorders>
              <w:top w:val="single" w:sz="8" w:space="0" w:color="4F81BD"/>
              <w:left w:val="single" w:sz="8" w:space="0" w:color="4F81BD"/>
              <w:bottom w:val="single" w:sz="8" w:space="0" w:color="4F81BD"/>
              <w:right w:val="single" w:sz="8" w:space="0" w:color="4F81BD"/>
            </w:tcBorders>
            <w:shd w:val="clear" w:color="auto" w:fill="D3DFEE"/>
          </w:tcPr>
          <w:p w:rsidR="00875E61" w:rsidRPr="00E312D0" w:rsidRDefault="00875E61" w:rsidP="00F10F9A">
            <w:pPr>
              <w:rPr>
                <w:rStyle w:val="StyleArial"/>
              </w:rPr>
            </w:pPr>
            <w:r w:rsidRPr="00E312D0">
              <w:rPr>
                <w:rStyle w:val="StyleArial"/>
              </w:rPr>
              <w:t>Store’s country</w:t>
            </w:r>
          </w:p>
        </w:tc>
      </w:tr>
      <w:tr w:rsidR="006127B6" w:rsidRPr="00B50B16" w:rsidTr="00F10F9A">
        <w:trPr>
          <w:cantSplit/>
        </w:trPr>
        <w:tc>
          <w:tcPr>
            <w:tcW w:w="1284" w:type="pct"/>
            <w:tcBorders>
              <w:top w:val="single" w:sz="8" w:space="0" w:color="4F81BD"/>
              <w:left w:val="single" w:sz="8" w:space="0" w:color="4F81BD"/>
              <w:bottom w:val="single" w:sz="8" w:space="0" w:color="4F81BD"/>
              <w:right w:val="single" w:sz="8" w:space="0" w:color="4F81BD"/>
            </w:tcBorders>
            <w:shd w:val="clear" w:color="auto" w:fill="D3DFEE"/>
          </w:tcPr>
          <w:p w:rsidR="006127B6" w:rsidRPr="00E312D0" w:rsidRDefault="006127B6" w:rsidP="00F10F9A">
            <w:pPr>
              <w:rPr>
                <w:rStyle w:val="StyleArial"/>
              </w:rPr>
            </w:pPr>
            <w:r w:rsidRPr="00E312D0">
              <w:rPr>
                <w:rStyle w:val="StyleArial"/>
              </w:rPr>
              <w:t>Suffix</w:t>
            </w:r>
          </w:p>
        </w:tc>
        <w:tc>
          <w:tcPr>
            <w:tcW w:w="2310" w:type="pct"/>
            <w:tcBorders>
              <w:top w:val="single" w:sz="8" w:space="0" w:color="4F81BD"/>
              <w:left w:val="single" w:sz="8" w:space="0" w:color="4F81BD"/>
              <w:bottom w:val="single" w:sz="8" w:space="0" w:color="4F81BD"/>
              <w:right w:val="single" w:sz="8" w:space="0" w:color="4F81BD"/>
            </w:tcBorders>
            <w:shd w:val="clear" w:color="auto" w:fill="D3DFEE"/>
          </w:tcPr>
          <w:p w:rsidR="006127B6" w:rsidRPr="00E312D0" w:rsidRDefault="006127B6" w:rsidP="00FA0E63">
            <w:pPr>
              <w:numPr>
                <w:ilvl w:val="0"/>
                <w:numId w:val="2"/>
              </w:numPr>
              <w:rPr>
                <w:rStyle w:val="StyleArial"/>
              </w:rPr>
            </w:pPr>
            <w:r w:rsidRPr="00E312D0">
              <w:rPr>
                <w:rStyle w:val="StyleArial"/>
              </w:rPr>
              <w:t>Blank</w:t>
            </w:r>
          </w:p>
          <w:p w:rsidR="006127B6" w:rsidRPr="00E312D0" w:rsidRDefault="006127B6" w:rsidP="00FA0E63">
            <w:pPr>
              <w:numPr>
                <w:ilvl w:val="0"/>
                <w:numId w:val="2"/>
              </w:numPr>
              <w:rPr>
                <w:rStyle w:val="StyleArial"/>
              </w:rPr>
            </w:pPr>
            <w:r w:rsidRPr="00E312D0">
              <w:rPr>
                <w:rStyle w:val="StyleArial"/>
              </w:rPr>
              <w:t>Jr.</w:t>
            </w:r>
          </w:p>
          <w:p w:rsidR="006127B6" w:rsidRPr="00E312D0" w:rsidRDefault="006127B6" w:rsidP="00FA0E63">
            <w:pPr>
              <w:numPr>
                <w:ilvl w:val="0"/>
                <w:numId w:val="2"/>
              </w:numPr>
              <w:rPr>
                <w:rStyle w:val="StyleArial"/>
              </w:rPr>
            </w:pPr>
            <w:r w:rsidRPr="00E312D0">
              <w:rPr>
                <w:rStyle w:val="StyleArial"/>
              </w:rPr>
              <w:t>Esq.</w:t>
            </w:r>
          </w:p>
          <w:p w:rsidR="006127B6" w:rsidRPr="00B50B16" w:rsidRDefault="006127B6" w:rsidP="00F10F9A">
            <w:pPr>
              <w:numPr>
                <w:ilvl w:val="0"/>
                <w:numId w:val="2"/>
              </w:numPr>
              <w:rPr>
                <w:rFonts w:ascii="Arial" w:hAnsi="Arial" w:cs="Arial"/>
                <w:szCs w:val="20"/>
              </w:rPr>
            </w:pPr>
            <w:r w:rsidRPr="00E312D0">
              <w:rPr>
                <w:rStyle w:val="StyleArial"/>
              </w:rPr>
              <w:t>III</w:t>
            </w:r>
          </w:p>
        </w:tc>
        <w:tc>
          <w:tcPr>
            <w:tcW w:w="1406" w:type="pct"/>
            <w:tcBorders>
              <w:top w:val="single" w:sz="8" w:space="0" w:color="4F81BD"/>
              <w:left w:val="single" w:sz="8" w:space="0" w:color="4F81BD"/>
              <w:bottom w:val="single" w:sz="8" w:space="0" w:color="4F81BD"/>
              <w:right w:val="single" w:sz="8" w:space="0" w:color="4F81BD"/>
            </w:tcBorders>
            <w:shd w:val="clear" w:color="auto" w:fill="D3DFEE"/>
          </w:tcPr>
          <w:p w:rsidR="006127B6" w:rsidRPr="00E312D0" w:rsidRDefault="006127B6" w:rsidP="00F10F9A">
            <w:pPr>
              <w:rPr>
                <w:rStyle w:val="StyleArial"/>
              </w:rPr>
            </w:pPr>
            <w:r w:rsidRPr="00E312D0">
              <w:rPr>
                <w:rStyle w:val="StyleArial"/>
              </w:rPr>
              <w:t>Defaults to blank value</w:t>
            </w:r>
          </w:p>
        </w:tc>
      </w:tr>
    </w:tbl>
    <w:p w:rsidR="00B955C8" w:rsidRPr="00B50B16" w:rsidRDefault="00B955C8" w:rsidP="00E312D0">
      <w:pPr>
        <w:pStyle w:val="Heading3"/>
      </w:pPr>
      <w:r w:rsidRPr="00B50B16">
        <w:t>Invalid Data Notice</w:t>
      </w:r>
    </w:p>
    <w:tbl>
      <w:tblPr>
        <w:tblW w:w="4910" w:type="pct"/>
        <w:tblInd w:w="144" w:type="dxa"/>
        <w:tblBorders>
          <w:top w:val="single" w:sz="8" w:space="0" w:color="4F81BD"/>
          <w:left w:val="single" w:sz="8" w:space="0" w:color="4F81BD"/>
          <w:bottom w:val="single" w:sz="8" w:space="0" w:color="4F81BD"/>
          <w:right w:val="single" w:sz="8" w:space="0" w:color="4F81BD"/>
          <w:insideH w:val="single" w:sz="8" w:space="0" w:color="4F81BD"/>
          <w:insideV w:val="threeDEmboss" w:sz="6" w:space="0" w:color="8DB3E2"/>
        </w:tblBorders>
        <w:tblCellMar>
          <w:left w:w="115" w:type="dxa"/>
          <w:right w:w="115" w:type="dxa"/>
        </w:tblCellMar>
        <w:tblLook w:val="0480" w:firstRow="0" w:lastRow="0" w:firstColumn="1" w:lastColumn="0" w:noHBand="0" w:noVBand="1"/>
      </w:tblPr>
      <w:tblGrid>
        <w:gridCol w:w="2150"/>
        <w:gridCol w:w="8436"/>
      </w:tblGrid>
      <w:tr w:rsidR="00B955C8" w:rsidRPr="00B50B16" w:rsidTr="00F10F9A">
        <w:trPr>
          <w:cantSplit/>
        </w:trPr>
        <w:tc>
          <w:tcPr>
            <w:tcW w:w="2176" w:type="dxa"/>
            <w:tcBorders>
              <w:right w:val="single" w:sz="18" w:space="0" w:color="4F81BD"/>
            </w:tcBorders>
          </w:tcPr>
          <w:p w:rsidR="00B955C8" w:rsidRPr="00E312D0" w:rsidRDefault="00B955C8" w:rsidP="00F10F9A">
            <w:pPr>
              <w:keepLines/>
              <w:rPr>
                <w:rStyle w:val="StyleArialBold"/>
                <w:sz w:val="20"/>
                <w:szCs w:val="20"/>
              </w:rPr>
            </w:pPr>
            <w:r w:rsidRPr="00E312D0">
              <w:rPr>
                <w:rStyle w:val="StyleArialBold"/>
                <w:sz w:val="20"/>
                <w:szCs w:val="20"/>
              </w:rPr>
              <w:t>Description</w:t>
            </w:r>
          </w:p>
        </w:tc>
        <w:tc>
          <w:tcPr>
            <w:tcW w:w="8655" w:type="dxa"/>
            <w:tcBorders>
              <w:left w:val="single" w:sz="18" w:space="0" w:color="4F81BD"/>
            </w:tcBorders>
          </w:tcPr>
          <w:p w:rsidR="00B955C8" w:rsidRPr="00E312D0" w:rsidRDefault="00B955C8" w:rsidP="00F10F9A">
            <w:pPr>
              <w:keepLines/>
              <w:rPr>
                <w:rStyle w:val="StyleArial"/>
              </w:rPr>
            </w:pPr>
            <w:r w:rsidRPr="00E312D0">
              <w:rPr>
                <w:rStyle w:val="StyleArial"/>
              </w:rPr>
              <w:t>The Invalid Data Notice informs the operator that the data entered in the required fields is invalid (e.g. incorrect format, missing).   The &lt;ARG&gt; described in the Message is replaced with the name of the data field that contains the invalid data.  If there are multiple data fields with invalid data, the system only displays the name of the first data field with invalid data.  Upon acknowledging the message, the system returns to the previous screen.</w:t>
            </w:r>
          </w:p>
        </w:tc>
      </w:tr>
      <w:tr w:rsidR="00B955C8" w:rsidRPr="00B50B16" w:rsidTr="00F10F9A">
        <w:trPr>
          <w:cantSplit/>
        </w:trPr>
        <w:tc>
          <w:tcPr>
            <w:tcW w:w="2176" w:type="dxa"/>
            <w:tcBorders>
              <w:bottom w:val="single" w:sz="8" w:space="0" w:color="4F81BD"/>
              <w:right w:val="single" w:sz="18" w:space="0" w:color="4F81BD"/>
            </w:tcBorders>
            <w:shd w:val="clear" w:color="auto" w:fill="D3DFEE"/>
          </w:tcPr>
          <w:p w:rsidR="00B955C8" w:rsidRPr="00E312D0" w:rsidRDefault="00B955C8" w:rsidP="00F10F9A">
            <w:pPr>
              <w:keepLines/>
              <w:rPr>
                <w:rStyle w:val="StyleArialBold"/>
                <w:sz w:val="20"/>
                <w:szCs w:val="20"/>
              </w:rPr>
            </w:pPr>
            <w:r w:rsidRPr="00E312D0">
              <w:rPr>
                <w:rStyle w:val="StyleArialBold"/>
                <w:sz w:val="20"/>
                <w:szCs w:val="20"/>
              </w:rPr>
              <w:t>Message</w:t>
            </w:r>
          </w:p>
        </w:tc>
        <w:tc>
          <w:tcPr>
            <w:tcW w:w="8655" w:type="dxa"/>
            <w:tcBorders>
              <w:left w:val="single" w:sz="18" w:space="0" w:color="4F81BD"/>
              <w:bottom w:val="single" w:sz="8" w:space="0" w:color="4F81BD"/>
            </w:tcBorders>
            <w:shd w:val="clear" w:color="auto" w:fill="D3DFEE"/>
          </w:tcPr>
          <w:p w:rsidR="00B955C8" w:rsidRPr="00E312D0" w:rsidRDefault="00B955C8" w:rsidP="00F10F9A">
            <w:pPr>
              <w:keepLines/>
              <w:rPr>
                <w:rStyle w:val="StyleArial"/>
              </w:rPr>
            </w:pPr>
            <w:r w:rsidRPr="00E312D0">
              <w:rPr>
                <w:rStyle w:val="StyleArial"/>
              </w:rPr>
              <w:t>The following field has invalid data: &lt;ARG&gt;.  Please correct the invalid data.</w:t>
            </w:r>
          </w:p>
        </w:tc>
      </w:tr>
      <w:tr w:rsidR="00B955C8" w:rsidRPr="00B50B16" w:rsidTr="00F10F9A">
        <w:trPr>
          <w:cantSplit/>
        </w:trPr>
        <w:tc>
          <w:tcPr>
            <w:tcW w:w="2176" w:type="dxa"/>
            <w:tcBorders>
              <w:bottom w:val="single" w:sz="8" w:space="0" w:color="4F81BD"/>
              <w:right w:val="single" w:sz="18" w:space="0" w:color="4F81BD"/>
            </w:tcBorders>
            <w:shd w:val="clear" w:color="auto" w:fill="auto"/>
          </w:tcPr>
          <w:p w:rsidR="00B955C8" w:rsidRPr="00E312D0" w:rsidRDefault="00B955C8" w:rsidP="00F10F9A">
            <w:pPr>
              <w:keepLines/>
              <w:rPr>
                <w:rStyle w:val="StyleArialBold"/>
                <w:sz w:val="20"/>
                <w:szCs w:val="20"/>
              </w:rPr>
            </w:pPr>
            <w:r w:rsidRPr="00E312D0">
              <w:rPr>
                <w:rStyle w:val="StyleArialBold"/>
                <w:sz w:val="20"/>
                <w:szCs w:val="20"/>
              </w:rPr>
              <w:t>Key prompt</w:t>
            </w:r>
          </w:p>
        </w:tc>
        <w:tc>
          <w:tcPr>
            <w:tcW w:w="8655" w:type="dxa"/>
            <w:tcBorders>
              <w:left w:val="single" w:sz="18" w:space="0" w:color="4F81BD"/>
              <w:bottom w:val="single" w:sz="8" w:space="0" w:color="4F81BD"/>
            </w:tcBorders>
            <w:shd w:val="clear" w:color="auto" w:fill="auto"/>
          </w:tcPr>
          <w:p w:rsidR="00B955C8" w:rsidRPr="00E312D0" w:rsidRDefault="00B955C8" w:rsidP="00F10F9A">
            <w:pPr>
              <w:keepLines/>
              <w:rPr>
                <w:rStyle w:val="StyleArial"/>
              </w:rPr>
            </w:pPr>
            <w:r w:rsidRPr="00E312D0">
              <w:rPr>
                <w:rStyle w:val="StyleArial"/>
              </w:rPr>
              <w:t>OK</w:t>
            </w:r>
          </w:p>
        </w:tc>
      </w:tr>
      <w:tr w:rsidR="00B955C8" w:rsidRPr="00B50B16" w:rsidTr="00F10F9A">
        <w:trPr>
          <w:cantSplit/>
        </w:trPr>
        <w:tc>
          <w:tcPr>
            <w:tcW w:w="2176" w:type="dxa"/>
            <w:tcBorders>
              <w:bottom w:val="single" w:sz="8" w:space="0" w:color="4F81BD"/>
              <w:right w:val="single" w:sz="18" w:space="0" w:color="4F81BD"/>
            </w:tcBorders>
            <w:shd w:val="clear" w:color="auto" w:fill="DBE5F1"/>
          </w:tcPr>
          <w:p w:rsidR="00B955C8" w:rsidRPr="00E312D0" w:rsidRDefault="00B955C8" w:rsidP="00F10F9A">
            <w:pPr>
              <w:keepLines/>
              <w:rPr>
                <w:rStyle w:val="StyleArialBold"/>
                <w:sz w:val="20"/>
                <w:szCs w:val="20"/>
              </w:rPr>
            </w:pPr>
            <w:r w:rsidRPr="00E312D0">
              <w:rPr>
                <w:rStyle w:val="StyleArialBold"/>
                <w:sz w:val="20"/>
                <w:szCs w:val="20"/>
              </w:rPr>
              <w:t>Notes</w:t>
            </w:r>
          </w:p>
        </w:tc>
        <w:tc>
          <w:tcPr>
            <w:tcW w:w="8655" w:type="dxa"/>
            <w:tcBorders>
              <w:left w:val="single" w:sz="18" w:space="0" w:color="4F81BD"/>
              <w:bottom w:val="single" w:sz="8" w:space="0" w:color="4F81BD"/>
            </w:tcBorders>
            <w:shd w:val="clear" w:color="auto" w:fill="DBE5F1"/>
          </w:tcPr>
          <w:p w:rsidR="00B955C8" w:rsidRPr="00E312D0" w:rsidRDefault="00B955C8" w:rsidP="00F10F9A">
            <w:pPr>
              <w:keepLines/>
              <w:rPr>
                <w:rStyle w:val="StyleArial"/>
              </w:rPr>
            </w:pPr>
            <w:r w:rsidRPr="00E312D0">
              <w:rPr>
                <w:rStyle w:val="StyleArial"/>
              </w:rPr>
              <w:t>This is a generic message to be reused when required data is incorrect or missing.</w:t>
            </w:r>
          </w:p>
        </w:tc>
      </w:tr>
    </w:tbl>
    <w:p w:rsidR="00A36851" w:rsidRPr="00B50B16" w:rsidRDefault="00A36851" w:rsidP="00A36851">
      <w:pPr>
        <w:pStyle w:val="Heading1"/>
        <w:rPr>
          <w:i/>
        </w:rPr>
      </w:pPr>
      <w:bookmarkStart w:id="75" w:name="_Toc399406985"/>
      <w:r w:rsidRPr="00B50B16">
        <w:rPr>
          <w:i/>
        </w:rPr>
        <w:t>Business Sign Off</w:t>
      </w:r>
      <w:bookmarkEnd w:id="58"/>
      <w:bookmarkEnd w:id="75"/>
    </w:p>
    <w:tbl>
      <w:tblPr>
        <w:tblW w:w="4935" w:type="pct"/>
        <w:tblInd w:w="144"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left w:w="115" w:type="dxa"/>
          <w:right w:w="115" w:type="dxa"/>
        </w:tblCellMar>
        <w:tblLook w:val="04A0" w:firstRow="1" w:lastRow="0" w:firstColumn="1" w:lastColumn="0" w:noHBand="0" w:noVBand="1"/>
      </w:tblPr>
      <w:tblGrid>
        <w:gridCol w:w="3698"/>
        <w:gridCol w:w="3346"/>
        <w:gridCol w:w="3596"/>
      </w:tblGrid>
      <w:tr w:rsidR="00A36851" w:rsidRPr="00B50B16" w:rsidTr="006E19BB">
        <w:trPr>
          <w:cantSplit/>
        </w:trPr>
        <w:tc>
          <w:tcPr>
            <w:tcW w:w="3791" w:type="dxa"/>
            <w:tcBorders>
              <w:top w:val="single" w:sz="8" w:space="0" w:color="4F81BD"/>
              <w:left w:val="single" w:sz="8" w:space="0" w:color="4F81BD"/>
              <w:bottom w:val="single" w:sz="18" w:space="0" w:color="4F81BD"/>
              <w:right w:val="single" w:sz="8" w:space="0" w:color="4F81BD"/>
            </w:tcBorders>
          </w:tcPr>
          <w:p w:rsidR="00A36851" w:rsidRPr="00E312D0" w:rsidRDefault="00A36851" w:rsidP="00411237">
            <w:pPr>
              <w:rPr>
                <w:rStyle w:val="StyleArialBold"/>
              </w:rPr>
            </w:pPr>
            <w:r w:rsidRPr="00E312D0">
              <w:rPr>
                <w:rStyle w:val="StyleArialBold"/>
              </w:rPr>
              <w:t>Name</w:t>
            </w:r>
          </w:p>
        </w:tc>
        <w:tc>
          <w:tcPr>
            <w:tcW w:w="3405" w:type="dxa"/>
            <w:tcBorders>
              <w:top w:val="single" w:sz="8" w:space="0" w:color="4F81BD"/>
              <w:left w:val="single" w:sz="8" w:space="0" w:color="4F81BD"/>
              <w:bottom w:val="single" w:sz="18" w:space="0" w:color="4F81BD"/>
              <w:right w:val="single" w:sz="8" w:space="0" w:color="4F81BD"/>
            </w:tcBorders>
          </w:tcPr>
          <w:p w:rsidR="00A36851" w:rsidRPr="00E312D0" w:rsidRDefault="00A36851" w:rsidP="00411237">
            <w:pPr>
              <w:rPr>
                <w:rStyle w:val="StyleArialBold"/>
              </w:rPr>
            </w:pPr>
            <w:r w:rsidRPr="00E312D0">
              <w:rPr>
                <w:rStyle w:val="StyleArialBold"/>
              </w:rPr>
              <w:t>Organization</w:t>
            </w:r>
          </w:p>
        </w:tc>
        <w:tc>
          <w:tcPr>
            <w:tcW w:w="3691" w:type="dxa"/>
            <w:tcBorders>
              <w:top w:val="single" w:sz="8" w:space="0" w:color="4F81BD"/>
              <w:left w:val="single" w:sz="8" w:space="0" w:color="4F81BD"/>
              <w:bottom w:val="single" w:sz="18" w:space="0" w:color="4F81BD"/>
              <w:right w:val="single" w:sz="8" w:space="0" w:color="4F81BD"/>
            </w:tcBorders>
          </w:tcPr>
          <w:p w:rsidR="00A36851" w:rsidRPr="00E312D0" w:rsidRDefault="00A36851" w:rsidP="00411237">
            <w:pPr>
              <w:rPr>
                <w:rStyle w:val="StyleArialBold"/>
              </w:rPr>
            </w:pPr>
            <w:r w:rsidRPr="00E312D0">
              <w:rPr>
                <w:rStyle w:val="StyleArialBold"/>
              </w:rPr>
              <w:t>Date</w:t>
            </w:r>
          </w:p>
        </w:tc>
      </w:tr>
      <w:tr w:rsidR="00A36851" w:rsidRPr="00B50B16" w:rsidTr="006E19BB">
        <w:trPr>
          <w:cantSplit/>
        </w:trPr>
        <w:tc>
          <w:tcPr>
            <w:tcW w:w="3791" w:type="dxa"/>
            <w:tcBorders>
              <w:top w:val="single" w:sz="8" w:space="0" w:color="4F81BD"/>
              <w:left w:val="single" w:sz="8" w:space="0" w:color="4F81BD"/>
              <w:bottom w:val="single" w:sz="8" w:space="0" w:color="4F81BD"/>
              <w:right w:val="single" w:sz="8" w:space="0" w:color="4F81BD"/>
            </w:tcBorders>
            <w:shd w:val="clear" w:color="auto" w:fill="D3DFEE"/>
          </w:tcPr>
          <w:p w:rsidR="00A36851" w:rsidRPr="00E312D0" w:rsidRDefault="00A36851" w:rsidP="00411237">
            <w:pPr>
              <w:rPr>
                <w:rStyle w:val="StyleArial"/>
              </w:rPr>
            </w:pPr>
            <w:r w:rsidRPr="00E312D0">
              <w:rPr>
                <w:rStyle w:val="StyleArial"/>
              </w:rPr>
              <w:t>&lt;Name of signer&gt;</w:t>
            </w:r>
          </w:p>
        </w:tc>
        <w:tc>
          <w:tcPr>
            <w:tcW w:w="3405" w:type="dxa"/>
            <w:tcBorders>
              <w:top w:val="single" w:sz="8" w:space="0" w:color="4F81BD"/>
              <w:left w:val="single" w:sz="8" w:space="0" w:color="4F81BD"/>
              <w:bottom w:val="single" w:sz="8" w:space="0" w:color="4F81BD"/>
              <w:right w:val="single" w:sz="8" w:space="0" w:color="4F81BD"/>
            </w:tcBorders>
            <w:shd w:val="clear" w:color="auto" w:fill="D3DFEE"/>
          </w:tcPr>
          <w:p w:rsidR="00A36851" w:rsidRPr="00E312D0" w:rsidRDefault="00A36851" w:rsidP="00411237">
            <w:pPr>
              <w:rPr>
                <w:rStyle w:val="StyleArial"/>
              </w:rPr>
            </w:pPr>
            <w:r w:rsidRPr="00E312D0">
              <w:rPr>
                <w:rStyle w:val="StyleArial"/>
              </w:rPr>
              <w:t>&lt;Organization of signer if applicable&gt;</w:t>
            </w:r>
          </w:p>
        </w:tc>
        <w:tc>
          <w:tcPr>
            <w:tcW w:w="3691" w:type="dxa"/>
            <w:tcBorders>
              <w:top w:val="single" w:sz="8" w:space="0" w:color="4F81BD"/>
              <w:left w:val="single" w:sz="8" w:space="0" w:color="4F81BD"/>
              <w:bottom w:val="single" w:sz="8" w:space="0" w:color="4F81BD"/>
              <w:right w:val="single" w:sz="8" w:space="0" w:color="4F81BD"/>
            </w:tcBorders>
            <w:shd w:val="clear" w:color="auto" w:fill="D3DFEE"/>
          </w:tcPr>
          <w:p w:rsidR="00A36851" w:rsidRPr="00E312D0" w:rsidRDefault="00A36851" w:rsidP="00411237">
            <w:pPr>
              <w:rPr>
                <w:rStyle w:val="StyleArial"/>
              </w:rPr>
            </w:pPr>
            <w:r w:rsidRPr="00E312D0">
              <w:rPr>
                <w:rStyle w:val="StyleArial"/>
              </w:rPr>
              <w:t>&lt;date of sign off&gt;</w:t>
            </w:r>
          </w:p>
        </w:tc>
      </w:tr>
    </w:tbl>
    <w:p w:rsidR="00846F3F" w:rsidRPr="00E312D0" w:rsidRDefault="00846F3F" w:rsidP="00846F3F">
      <w:pPr>
        <w:rPr>
          <w:rStyle w:val="StyleArial"/>
        </w:rPr>
      </w:pPr>
      <w:bookmarkStart w:id="76" w:name="_Toc322432251"/>
      <w:bookmarkStart w:id="77" w:name="_Toc320880026"/>
      <w:bookmarkEnd w:id="76"/>
    </w:p>
    <w:p w:rsidR="00846F3F" w:rsidRPr="00B50B16" w:rsidRDefault="00846F3F" w:rsidP="00846F3F">
      <w:pPr>
        <w:pStyle w:val="BodyText"/>
        <w:rPr>
          <w:rFonts w:cs="Arial"/>
          <w:kern w:val="32"/>
          <w:sz w:val="28"/>
          <w:szCs w:val="32"/>
        </w:rPr>
      </w:pPr>
      <w:r w:rsidRPr="00B50B16">
        <w:rPr>
          <w:rFonts w:cs="Arial"/>
        </w:rPr>
        <w:br w:type="page"/>
      </w:r>
    </w:p>
    <w:p w:rsidR="00A36851" w:rsidRPr="00B50B16" w:rsidRDefault="00A36851" w:rsidP="00A36851">
      <w:pPr>
        <w:pStyle w:val="Heading1"/>
        <w:rPr>
          <w:i/>
        </w:rPr>
      </w:pPr>
      <w:bookmarkStart w:id="78" w:name="_Toc399406986"/>
      <w:r w:rsidRPr="00B50B16">
        <w:rPr>
          <w:i/>
        </w:rPr>
        <w:lastRenderedPageBreak/>
        <w:t>Revision History</w:t>
      </w:r>
      <w:bookmarkEnd w:id="77"/>
      <w:bookmarkEnd w:id="78"/>
    </w:p>
    <w:tbl>
      <w:tblPr>
        <w:tblW w:w="4900" w:type="pct"/>
        <w:tblInd w:w="144"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left w:w="115" w:type="dxa"/>
          <w:right w:w="115" w:type="dxa"/>
        </w:tblCellMar>
        <w:tblLook w:val="04A0" w:firstRow="1" w:lastRow="0" w:firstColumn="1" w:lastColumn="0" w:noHBand="0" w:noVBand="1"/>
      </w:tblPr>
      <w:tblGrid>
        <w:gridCol w:w="1984"/>
        <w:gridCol w:w="5993"/>
        <w:gridCol w:w="1432"/>
        <w:gridCol w:w="1155"/>
      </w:tblGrid>
      <w:tr w:rsidR="00A36851" w:rsidRPr="00B50B16" w:rsidTr="0011607C">
        <w:trPr>
          <w:cantSplit/>
        </w:trPr>
        <w:tc>
          <w:tcPr>
            <w:tcW w:w="1984" w:type="dxa"/>
            <w:tcBorders>
              <w:top w:val="single" w:sz="8" w:space="0" w:color="4F81BD"/>
              <w:left w:val="single" w:sz="8" w:space="0" w:color="4F81BD"/>
              <w:bottom w:val="single" w:sz="18" w:space="0" w:color="4F81BD"/>
              <w:right w:val="single" w:sz="8" w:space="0" w:color="4F81BD"/>
            </w:tcBorders>
          </w:tcPr>
          <w:p w:rsidR="00A36851" w:rsidRPr="00B50B16" w:rsidRDefault="00A36851" w:rsidP="00411237">
            <w:pPr>
              <w:rPr>
                <w:rFonts w:ascii="Arial" w:hAnsi="Arial" w:cs="Arial"/>
                <w:b/>
                <w:sz w:val="22"/>
                <w:szCs w:val="22"/>
              </w:rPr>
            </w:pPr>
            <w:r w:rsidRPr="00B50B16">
              <w:rPr>
                <w:rFonts w:ascii="Arial" w:hAnsi="Arial" w:cs="Arial"/>
                <w:b/>
                <w:sz w:val="22"/>
                <w:szCs w:val="22"/>
              </w:rPr>
              <w:t>Reviser</w:t>
            </w:r>
          </w:p>
        </w:tc>
        <w:tc>
          <w:tcPr>
            <w:tcW w:w="5993" w:type="dxa"/>
            <w:tcBorders>
              <w:top w:val="single" w:sz="8" w:space="0" w:color="4F81BD"/>
              <w:left w:val="single" w:sz="8" w:space="0" w:color="4F81BD"/>
              <w:bottom w:val="single" w:sz="18" w:space="0" w:color="4F81BD"/>
              <w:right w:val="single" w:sz="8" w:space="0" w:color="4F81BD"/>
            </w:tcBorders>
          </w:tcPr>
          <w:p w:rsidR="00A36851" w:rsidRPr="00B50B16" w:rsidRDefault="00A36851" w:rsidP="00411237">
            <w:pPr>
              <w:rPr>
                <w:rFonts w:ascii="Arial" w:hAnsi="Arial" w:cs="Arial"/>
                <w:b/>
                <w:vanish/>
                <w:sz w:val="22"/>
                <w:szCs w:val="22"/>
              </w:rPr>
            </w:pPr>
            <w:r w:rsidRPr="00B50B16">
              <w:rPr>
                <w:rFonts w:ascii="Arial" w:hAnsi="Arial" w:cs="Arial"/>
                <w:b/>
                <w:sz w:val="22"/>
                <w:szCs w:val="22"/>
              </w:rPr>
              <w:t>Revision</w:t>
            </w:r>
          </w:p>
        </w:tc>
        <w:tc>
          <w:tcPr>
            <w:tcW w:w="1432" w:type="dxa"/>
            <w:tcBorders>
              <w:top w:val="single" w:sz="8" w:space="0" w:color="4F81BD"/>
              <w:left w:val="single" w:sz="8" w:space="0" w:color="4F81BD"/>
              <w:bottom w:val="single" w:sz="18" w:space="0" w:color="4F81BD"/>
              <w:right w:val="single" w:sz="8" w:space="0" w:color="4F81BD"/>
            </w:tcBorders>
          </w:tcPr>
          <w:p w:rsidR="00A36851" w:rsidRPr="00B50B16" w:rsidRDefault="00A36851" w:rsidP="00411237">
            <w:pPr>
              <w:rPr>
                <w:rFonts w:ascii="Arial" w:hAnsi="Arial" w:cs="Arial"/>
                <w:b/>
                <w:sz w:val="22"/>
                <w:szCs w:val="22"/>
              </w:rPr>
            </w:pPr>
            <w:r w:rsidRPr="00B50B16">
              <w:rPr>
                <w:rFonts w:ascii="Arial" w:hAnsi="Arial" w:cs="Arial"/>
                <w:b/>
                <w:sz w:val="22"/>
                <w:szCs w:val="22"/>
              </w:rPr>
              <w:t>Date</w:t>
            </w:r>
          </w:p>
        </w:tc>
        <w:tc>
          <w:tcPr>
            <w:tcW w:w="1155" w:type="dxa"/>
            <w:tcBorders>
              <w:top w:val="single" w:sz="8" w:space="0" w:color="4F81BD"/>
              <w:left w:val="single" w:sz="8" w:space="0" w:color="4F81BD"/>
              <w:bottom w:val="single" w:sz="18" w:space="0" w:color="4F81BD"/>
              <w:right w:val="single" w:sz="8" w:space="0" w:color="4F81BD"/>
            </w:tcBorders>
          </w:tcPr>
          <w:p w:rsidR="00A36851" w:rsidRPr="00B50B16" w:rsidRDefault="00A36851" w:rsidP="00411237">
            <w:pPr>
              <w:rPr>
                <w:rFonts w:ascii="Arial" w:hAnsi="Arial" w:cs="Arial"/>
                <w:b/>
                <w:sz w:val="22"/>
                <w:szCs w:val="22"/>
              </w:rPr>
            </w:pPr>
            <w:r w:rsidRPr="00B50B16">
              <w:rPr>
                <w:rFonts w:ascii="Arial" w:hAnsi="Arial" w:cs="Arial"/>
                <w:b/>
                <w:sz w:val="22"/>
                <w:szCs w:val="22"/>
              </w:rPr>
              <w:t>Version</w:t>
            </w:r>
          </w:p>
        </w:tc>
      </w:tr>
      <w:tr w:rsidR="005A18EC" w:rsidRPr="00B50B16" w:rsidTr="0011607C">
        <w:trPr>
          <w:cantSplit/>
        </w:trPr>
        <w:tc>
          <w:tcPr>
            <w:tcW w:w="1984" w:type="dxa"/>
            <w:tcBorders>
              <w:top w:val="single" w:sz="8" w:space="0" w:color="4F81BD"/>
              <w:left w:val="single" w:sz="8" w:space="0" w:color="4F81BD"/>
              <w:bottom w:val="single" w:sz="8" w:space="0" w:color="4F81BD"/>
              <w:right w:val="single" w:sz="8" w:space="0" w:color="4F81BD"/>
            </w:tcBorders>
            <w:shd w:val="clear" w:color="auto" w:fill="D3DFEE"/>
          </w:tcPr>
          <w:p w:rsidR="005A18EC" w:rsidRPr="00B50B16" w:rsidRDefault="005A18EC" w:rsidP="00411237">
            <w:pPr>
              <w:rPr>
                <w:rFonts w:ascii="Arial" w:hAnsi="Arial" w:cs="Arial"/>
                <w:sz w:val="20"/>
                <w:szCs w:val="20"/>
              </w:rPr>
            </w:pPr>
            <w:r w:rsidRPr="00B50B16">
              <w:rPr>
                <w:rFonts w:ascii="Arial" w:hAnsi="Arial" w:cs="Arial"/>
                <w:sz w:val="20"/>
                <w:szCs w:val="20"/>
              </w:rPr>
              <w:t>Jason Hobson</w:t>
            </w:r>
          </w:p>
        </w:tc>
        <w:tc>
          <w:tcPr>
            <w:tcW w:w="5993" w:type="dxa"/>
            <w:tcBorders>
              <w:top w:val="single" w:sz="8" w:space="0" w:color="4F81BD"/>
              <w:left w:val="single" w:sz="8" w:space="0" w:color="4F81BD"/>
              <w:bottom w:val="single" w:sz="8" w:space="0" w:color="4F81BD"/>
              <w:right w:val="single" w:sz="8" w:space="0" w:color="4F81BD"/>
            </w:tcBorders>
            <w:shd w:val="clear" w:color="auto" w:fill="D3DFEE"/>
          </w:tcPr>
          <w:p w:rsidR="005A18EC" w:rsidRPr="00B50B16" w:rsidRDefault="00286C7E" w:rsidP="00411237">
            <w:pPr>
              <w:rPr>
                <w:rFonts w:ascii="Arial" w:hAnsi="Arial" w:cs="Arial"/>
                <w:sz w:val="20"/>
                <w:szCs w:val="20"/>
              </w:rPr>
            </w:pPr>
            <w:r w:rsidRPr="00B50B16">
              <w:rPr>
                <w:rFonts w:ascii="Arial" w:hAnsi="Arial" w:cs="Arial"/>
                <w:sz w:val="20"/>
                <w:szCs w:val="20"/>
              </w:rPr>
              <w:t>Finalized version</w:t>
            </w:r>
          </w:p>
        </w:tc>
        <w:tc>
          <w:tcPr>
            <w:tcW w:w="1432" w:type="dxa"/>
            <w:tcBorders>
              <w:top w:val="single" w:sz="8" w:space="0" w:color="4F81BD"/>
              <w:left w:val="single" w:sz="8" w:space="0" w:color="4F81BD"/>
              <w:bottom w:val="single" w:sz="8" w:space="0" w:color="4F81BD"/>
              <w:right w:val="single" w:sz="8" w:space="0" w:color="4F81BD"/>
            </w:tcBorders>
            <w:shd w:val="clear" w:color="auto" w:fill="D3DFEE"/>
          </w:tcPr>
          <w:p w:rsidR="005A18EC" w:rsidRPr="00B50B16" w:rsidRDefault="005A18EC" w:rsidP="00411237">
            <w:pPr>
              <w:rPr>
                <w:rFonts w:ascii="Arial" w:hAnsi="Arial" w:cs="Arial"/>
                <w:sz w:val="20"/>
                <w:szCs w:val="20"/>
              </w:rPr>
            </w:pPr>
            <w:r w:rsidRPr="00B50B16">
              <w:rPr>
                <w:rFonts w:ascii="Arial" w:hAnsi="Arial" w:cs="Arial"/>
                <w:sz w:val="20"/>
                <w:szCs w:val="20"/>
              </w:rPr>
              <w:t>5/1/2012</w:t>
            </w:r>
          </w:p>
        </w:tc>
        <w:tc>
          <w:tcPr>
            <w:tcW w:w="1155" w:type="dxa"/>
            <w:tcBorders>
              <w:top w:val="single" w:sz="8" w:space="0" w:color="4F81BD"/>
              <w:left w:val="single" w:sz="8" w:space="0" w:color="4F81BD"/>
              <w:bottom w:val="single" w:sz="8" w:space="0" w:color="4F81BD"/>
              <w:right w:val="single" w:sz="8" w:space="0" w:color="4F81BD"/>
            </w:tcBorders>
            <w:shd w:val="clear" w:color="auto" w:fill="D3DFEE"/>
          </w:tcPr>
          <w:p w:rsidR="005A18EC" w:rsidRPr="00B50B16" w:rsidRDefault="005A18EC" w:rsidP="00411237">
            <w:pPr>
              <w:rPr>
                <w:rFonts w:ascii="Arial" w:hAnsi="Arial" w:cs="Arial"/>
                <w:sz w:val="20"/>
                <w:szCs w:val="20"/>
              </w:rPr>
            </w:pPr>
            <w:r w:rsidRPr="00B50B16">
              <w:rPr>
                <w:rFonts w:ascii="Arial" w:hAnsi="Arial" w:cs="Arial"/>
                <w:sz w:val="20"/>
                <w:szCs w:val="20"/>
              </w:rPr>
              <w:t>1.</w:t>
            </w:r>
            <w:r w:rsidR="0011607C" w:rsidRPr="00B50B16">
              <w:rPr>
                <w:rFonts w:ascii="Arial" w:hAnsi="Arial" w:cs="Arial"/>
                <w:sz w:val="20"/>
                <w:szCs w:val="20"/>
              </w:rPr>
              <w:t>0</w:t>
            </w:r>
          </w:p>
        </w:tc>
      </w:tr>
      <w:tr w:rsidR="0011607C" w:rsidRPr="00B50B16" w:rsidTr="0011607C">
        <w:trPr>
          <w:cantSplit/>
        </w:trPr>
        <w:tc>
          <w:tcPr>
            <w:tcW w:w="1984" w:type="dxa"/>
            <w:tcBorders>
              <w:top w:val="single" w:sz="8" w:space="0" w:color="4F81BD"/>
              <w:left w:val="single" w:sz="8" w:space="0" w:color="4F81BD"/>
              <w:bottom w:val="single" w:sz="8" w:space="0" w:color="4F81BD"/>
              <w:right w:val="single" w:sz="8" w:space="0" w:color="4F81BD"/>
            </w:tcBorders>
            <w:shd w:val="clear" w:color="auto" w:fill="D3DFEE"/>
          </w:tcPr>
          <w:p w:rsidR="0011607C" w:rsidRPr="00B50B16" w:rsidRDefault="0011607C" w:rsidP="00411237">
            <w:pPr>
              <w:rPr>
                <w:rFonts w:ascii="Arial" w:hAnsi="Arial" w:cs="Arial"/>
                <w:sz w:val="20"/>
                <w:szCs w:val="20"/>
              </w:rPr>
            </w:pPr>
            <w:r w:rsidRPr="00B50B16">
              <w:rPr>
                <w:rFonts w:ascii="Arial" w:hAnsi="Arial" w:cs="Arial"/>
                <w:sz w:val="20"/>
                <w:szCs w:val="20"/>
              </w:rPr>
              <w:t>Amy Byers</w:t>
            </w:r>
          </w:p>
        </w:tc>
        <w:tc>
          <w:tcPr>
            <w:tcW w:w="5993" w:type="dxa"/>
            <w:tcBorders>
              <w:top w:val="single" w:sz="8" w:space="0" w:color="4F81BD"/>
              <w:left w:val="single" w:sz="8" w:space="0" w:color="4F81BD"/>
              <w:bottom w:val="single" w:sz="8" w:space="0" w:color="4F81BD"/>
              <w:right w:val="single" w:sz="8" w:space="0" w:color="4F81BD"/>
            </w:tcBorders>
            <w:shd w:val="clear" w:color="auto" w:fill="D3DFEE"/>
          </w:tcPr>
          <w:p w:rsidR="0011607C" w:rsidRPr="00B50B16" w:rsidRDefault="0011607C" w:rsidP="0011607C">
            <w:pPr>
              <w:pStyle w:val="ListParagraph"/>
              <w:numPr>
                <w:ilvl w:val="0"/>
                <w:numId w:val="46"/>
              </w:numPr>
              <w:ind w:left="357"/>
              <w:rPr>
                <w:rFonts w:cs="Arial"/>
                <w:szCs w:val="20"/>
              </w:rPr>
            </w:pPr>
            <w:r w:rsidRPr="00B50B16">
              <w:rPr>
                <w:rFonts w:cs="Arial"/>
                <w:szCs w:val="20"/>
              </w:rPr>
              <w:t xml:space="preserve">Section </w:t>
            </w:r>
            <w:r w:rsidRPr="00B50B16">
              <w:rPr>
                <w:rFonts w:cs="Arial"/>
                <w:szCs w:val="20"/>
              </w:rPr>
              <w:fldChar w:fldCharType="begin"/>
            </w:r>
            <w:r w:rsidRPr="00B50B16">
              <w:rPr>
                <w:rFonts w:cs="Arial"/>
                <w:szCs w:val="20"/>
              </w:rPr>
              <w:instrText xml:space="preserve"> REF _Ref399406631 \r \h  \* MERGEFORMAT </w:instrText>
            </w:r>
            <w:r w:rsidRPr="00B50B16">
              <w:rPr>
                <w:rFonts w:cs="Arial"/>
                <w:szCs w:val="20"/>
              </w:rPr>
            </w:r>
            <w:r w:rsidRPr="00B50B16">
              <w:rPr>
                <w:rFonts w:cs="Arial"/>
                <w:szCs w:val="20"/>
              </w:rPr>
              <w:fldChar w:fldCharType="separate"/>
            </w:r>
            <w:r w:rsidRPr="00B50B16">
              <w:rPr>
                <w:rFonts w:cs="Arial"/>
                <w:szCs w:val="20"/>
              </w:rPr>
              <w:t>2.4.1</w:t>
            </w:r>
            <w:r w:rsidRPr="00B50B16">
              <w:rPr>
                <w:rFonts w:cs="Arial"/>
                <w:szCs w:val="20"/>
              </w:rPr>
              <w:fldChar w:fldCharType="end"/>
            </w:r>
            <w:r w:rsidRPr="00B50B16">
              <w:rPr>
                <w:rFonts w:cs="Arial"/>
                <w:szCs w:val="20"/>
              </w:rPr>
              <w:t>:  Added prefilling data if from a customer search.</w:t>
            </w:r>
          </w:p>
          <w:p w:rsidR="0011607C" w:rsidRPr="00B50B16" w:rsidRDefault="0011607C" w:rsidP="0011607C">
            <w:pPr>
              <w:pStyle w:val="ListParagraph"/>
              <w:numPr>
                <w:ilvl w:val="0"/>
                <w:numId w:val="46"/>
              </w:numPr>
              <w:ind w:left="357"/>
              <w:rPr>
                <w:rFonts w:cs="Arial"/>
                <w:szCs w:val="20"/>
              </w:rPr>
            </w:pPr>
            <w:r w:rsidRPr="00B50B16">
              <w:rPr>
                <w:rFonts w:cs="Arial"/>
                <w:szCs w:val="20"/>
              </w:rPr>
              <w:t xml:space="preserve">Section </w:t>
            </w:r>
            <w:r w:rsidRPr="00B50B16">
              <w:rPr>
                <w:rFonts w:cs="Arial"/>
                <w:szCs w:val="20"/>
              </w:rPr>
              <w:fldChar w:fldCharType="begin"/>
            </w:r>
            <w:r w:rsidRPr="00B50B16">
              <w:rPr>
                <w:rFonts w:cs="Arial"/>
                <w:szCs w:val="20"/>
              </w:rPr>
              <w:instrText xml:space="preserve"> REF _Ref255302603 \r \h  \* MERGEFORMAT </w:instrText>
            </w:r>
            <w:r w:rsidRPr="00B50B16">
              <w:rPr>
                <w:rFonts w:cs="Arial"/>
                <w:szCs w:val="20"/>
              </w:rPr>
            </w:r>
            <w:r w:rsidRPr="00B50B16">
              <w:rPr>
                <w:rFonts w:cs="Arial"/>
                <w:szCs w:val="20"/>
              </w:rPr>
              <w:fldChar w:fldCharType="separate"/>
            </w:r>
            <w:r w:rsidRPr="00B50B16">
              <w:rPr>
                <w:rFonts w:cs="Arial"/>
                <w:szCs w:val="20"/>
              </w:rPr>
              <w:t>2.6.2</w:t>
            </w:r>
            <w:r w:rsidRPr="00B50B16">
              <w:rPr>
                <w:rFonts w:cs="Arial"/>
                <w:szCs w:val="20"/>
              </w:rPr>
              <w:fldChar w:fldCharType="end"/>
            </w:r>
            <w:r w:rsidRPr="00B50B16">
              <w:rPr>
                <w:rFonts w:cs="Arial"/>
                <w:szCs w:val="20"/>
              </w:rPr>
              <w:t>:  Added storing data in the database.</w:t>
            </w:r>
          </w:p>
          <w:p w:rsidR="0011607C" w:rsidRPr="00B50B16" w:rsidRDefault="0011607C" w:rsidP="0011607C">
            <w:pPr>
              <w:pStyle w:val="ListParagraph"/>
              <w:numPr>
                <w:ilvl w:val="0"/>
                <w:numId w:val="46"/>
              </w:numPr>
              <w:ind w:left="357"/>
              <w:rPr>
                <w:rFonts w:cs="Arial"/>
                <w:szCs w:val="20"/>
              </w:rPr>
            </w:pPr>
            <w:r w:rsidRPr="00B50B16">
              <w:rPr>
                <w:rFonts w:cs="Arial"/>
                <w:szCs w:val="20"/>
              </w:rPr>
              <w:t xml:space="preserve">Section </w:t>
            </w:r>
            <w:r w:rsidRPr="00B50B16">
              <w:rPr>
                <w:rFonts w:cs="Arial"/>
                <w:szCs w:val="20"/>
              </w:rPr>
              <w:fldChar w:fldCharType="begin"/>
            </w:r>
            <w:r w:rsidRPr="00B50B16">
              <w:rPr>
                <w:rFonts w:cs="Arial"/>
                <w:szCs w:val="20"/>
              </w:rPr>
              <w:instrText xml:space="preserve"> REF _Ref399406772 \r \h </w:instrText>
            </w:r>
            <w:r w:rsidR="00B50B16" w:rsidRPr="00B50B16">
              <w:rPr>
                <w:rFonts w:cs="Arial"/>
                <w:szCs w:val="20"/>
              </w:rPr>
              <w:instrText xml:space="preserve"> \* MERGEFORMAT </w:instrText>
            </w:r>
            <w:r w:rsidRPr="00B50B16">
              <w:rPr>
                <w:rFonts w:cs="Arial"/>
                <w:szCs w:val="20"/>
              </w:rPr>
            </w:r>
            <w:r w:rsidRPr="00B50B16">
              <w:rPr>
                <w:rFonts w:cs="Arial"/>
                <w:szCs w:val="20"/>
              </w:rPr>
              <w:fldChar w:fldCharType="separate"/>
            </w:r>
            <w:r w:rsidRPr="00B50B16">
              <w:rPr>
                <w:rFonts w:cs="Arial"/>
                <w:szCs w:val="20"/>
              </w:rPr>
              <w:t>7</w:t>
            </w:r>
            <w:r w:rsidRPr="00B50B16">
              <w:rPr>
                <w:rFonts w:cs="Arial"/>
                <w:szCs w:val="20"/>
              </w:rPr>
              <w:fldChar w:fldCharType="end"/>
            </w:r>
            <w:r w:rsidRPr="00B50B16">
              <w:rPr>
                <w:rFonts w:cs="Arial"/>
                <w:szCs w:val="20"/>
              </w:rPr>
              <w:t>:  Added requirement matrix.</w:t>
            </w:r>
          </w:p>
        </w:tc>
        <w:tc>
          <w:tcPr>
            <w:tcW w:w="1432" w:type="dxa"/>
            <w:tcBorders>
              <w:top w:val="single" w:sz="8" w:space="0" w:color="4F81BD"/>
              <w:left w:val="single" w:sz="8" w:space="0" w:color="4F81BD"/>
              <w:bottom w:val="single" w:sz="8" w:space="0" w:color="4F81BD"/>
              <w:right w:val="single" w:sz="8" w:space="0" w:color="4F81BD"/>
            </w:tcBorders>
            <w:shd w:val="clear" w:color="auto" w:fill="D3DFEE"/>
          </w:tcPr>
          <w:p w:rsidR="0011607C" w:rsidRPr="00B50B16" w:rsidRDefault="0011607C" w:rsidP="00411237">
            <w:pPr>
              <w:rPr>
                <w:rFonts w:ascii="Arial" w:hAnsi="Arial" w:cs="Arial"/>
                <w:sz w:val="20"/>
                <w:szCs w:val="20"/>
              </w:rPr>
            </w:pPr>
            <w:r w:rsidRPr="00B50B16">
              <w:rPr>
                <w:rFonts w:ascii="Arial" w:hAnsi="Arial" w:cs="Arial"/>
                <w:sz w:val="20"/>
                <w:szCs w:val="20"/>
              </w:rPr>
              <w:t>9/25/2014</w:t>
            </w:r>
          </w:p>
        </w:tc>
        <w:tc>
          <w:tcPr>
            <w:tcW w:w="1155" w:type="dxa"/>
            <w:tcBorders>
              <w:top w:val="single" w:sz="8" w:space="0" w:color="4F81BD"/>
              <w:left w:val="single" w:sz="8" w:space="0" w:color="4F81BD"/>
              <w:bottom w:val="single" w:sz="8" w:space="0" w:color="4F81BD"/>
              <w:right w:val="single" w:sz="8" w:space="0" w:color="4F81BD"/>
            </w:tcBorders>
            <w:shd w:val="clear" w:color="auto" w:fill="D3DFEE"/>
          </w:tcPr>
          <w:p w:rsidR="0011607C" w:rsidRPr="00B50B16" w:rsidRDefault="0011607C" w:rsidP="00411237">
            <w:pPr>
              <w:rPr>
                <w:rFonts w:ascii="Arial" w:hAnsi="Arial" w:cs="Arial"/>
                <w:sz w:val="20"/>
                <w:szCs w:val="20"/>
              </w:rPr>
            </w:pPr>
            <w:r w:rsidRPr="00B50B16">
              <w:rPr>
                <w:rFonts w:ascii="Arial" w:hAnsi="Arial" w:cs="Arial"/>
                <w:sz w:val="20"/>
                <w:szCs w:val="20"/>
              </w:rPr>
              <w:t>1.1</w:t>
            </w:r>
          </w:p>
        </w:tc>
      </w:tr>
      <w:tr w:rsidR="00B50B16" w:rsidRPr="00B50B16" w:rsidTr="0011607C">
        <w:trPr>
          <w:cantSplit/>
          <w:ins w:id="79" w:author="Amy Byers" w:date="2014-10-06T13:35:00Z"/>
        </w:trPr>
        <w:tc>
          <w:tcPr>
            <w:tcW w:w="1984" w:type="dxa"/>
            <w:tcBorders>
              <w:top w:val="single" w:sz="8" w:space="0" w:color="4F81BD"/>
              <w:left w:val="single" w:sz="8" w:space="0" w:color="4F81BD"/>
              <w:bottom w:val="single" w:sz="8" w:space="0" w:color="4F81BD"/>
              <w:right w:val="single" w:sz="8" w:space="0" w:color="4F81BD"/>
            </w:tcBorders>
            <w:shd w:val="clear" w:color="auto" w:fill="D3DFEE"/>
          </w:tcPr>
          <w:p w:rsidR="00B50B16" w:rsidRPr="00B50B16" w:rsidRDefault="00B50B16" w:rsidP="00411237">
            <w:pPr>
              <w:rPr>
                <w:ins w:id="80" w:author="Amy Byers" w:date="2014-10-06T13:35:00Z"/>
                <w:rFonts w:ascii="Arial" w:hAnsi="Arial" w:cs="Arial"/>
                <w:sz w:val="20"/>
                <w:szCs w:val="20"/>
              </w:rPr>
            </w:pPr>
            <w:ins w:id="81" w:author="Amy Byers" w:date="2014-10-06T13:35:00Z">
              <w:r w:rsidRPr="00B50B16">
                <w:rPr>
                  <w:rFonts w:ascii="Arial" w:hAnsi="Arial" w:cs="Arial"/>
                  <w:sz w:val="20"/>
                  <w:szCs w:val="20"/>
                </w:rPr>
                <w:t>Amy Byers</w:t>
              </w:r>
            </w:ins>
          </w:p>
        </w:tc>
        <w:tc>
          <w:tcPr>
            <w:tcW w:w="5993" w:type="dxa"/>
            <w:tcBorders>
              <w:top w:val="single" w:sz="8" w:space="0" w:color="4F81BD"/>
              <w:left w:val="single" w:sz="8" w:space="0" w:color="4F81BD"/>
              <w:bottom w:val="single" w:sz="8" w:space="0" w:color="4F81BD"/>
              <w:right w:val="single" w:sz="8" w:space="0" w:color="4F81BD"/>
            </w:tcBorders>
            <w:shd w:val="clear" w:color="auto" w:fill="D3DFEE"/>
          </w:tcPr>
          <w:p w:rsidR="00B50B16" w:rsidRPr="00B50B16" w:rsidRDefault="00B50B16" w:rsidP="0011607C">
            <w:pPr>
              <w:pStyle w:val="ListParagraph"/>
              <w:numPr>
                <w:ilvl w:val="0"/>
                <w:numId w:val="46"/>
              </w:numPr>
              <w:ind w:left="357"/>
              <w:rPr>
                <w:ins w:id="82" w:author="Amy Byers" w:date="2014-10-06T13:35:00Z"/>
                <w:rFonts w:cs="Arial"/>
                <w:szCs w:val="20"/>
              </w:rPr>
            </w:pPr>
            <w:ins w:id="83" w:author="Amy Byers" w:date="2014-10-06T13:35:00Z">
              <w:r w:rsidRPr="00B50B16">
                <w:rPr>
                  <w:rFonts w:cs="Arial"/>
                  <w:szCs w:val="20"/>
                </w:rPr>
                <w:t xml:space="preserve">Section </w:t>
              </w:r>
              <w:r w:rsidRPr="00B50B16">
                <w:rPr>
                  <w:rFonts w:cs="Arial"/>
                  <w:szCs w:val="20"/>
                </w:rPr>
                <w:fldChar w:fldCharType="begin"/>
              </w:r>
              <w:r w:rsidRPr="00B50B16">
                <w:rPr>
                  <w:rFonts w:cs="Arial"/>
                  <w:szCs w:val="20"/>
                </w:rPr>
                <w:instrText xml:space="preserve"> REF _Ref399406772 \r \h </w:instrText>
              </w:r>
            </w:ins>
            <w:r w:rsidRPr="00B50B16">
              <w:rPr>
                <w:rFonts w:cs="Arial"/>
                <w:szCs w:val="20"/>
              </w:rPr>
              <w:instrText xml:space="preserve"> \* MERGEFORMAT </w:instrText>
            </w:r>
            <w:r w:rsidRPr="00B50B16">
              <w:rPr>
                <w:rFonts w:cs="Arial"/>
                <w:szCs w:val="20"/>
              </w:rPr>
            </w:r>
            <w:ins w:id="84" w:author="Amy Byers" w:date="2014-10-06T13:35:00Z">
              <w:r w:rsidRPr="00B50B16">
                <w:rPr>
                  <w:rFonts w:cs="Arial"/>
                  <w:szCs w:val="20"/>
                </w:rPr>
                <w:fldChar w:fldCharType="separate"/>
              </w:r>
              <w:r w:rsidRPr="00B50B16">
                <w:rPr>
                  <w:rFonts w:cs="Arial"/>
                  <w:szCs w:val="20"/>
                </w:rPr>
                <w:t>7</w:t>
              </w:r>
              <w:r w:rsidRPr="00B50B16">
                <w:rPr>
                  <w:rFonts w:cs="Arial"/>
                  <w:szCs w:val="20"/>
                </w:rPr>
                <w:fldChar w:fldCharType="end"/>
              </w:r>
              <w:r w:rsidRPr="00B50B16">
                <w:rPr>
                  <w:rFonts w:cs="Arial"/>
                  <w:szCs w:val="20"/>
                </w:rPr>
                <w:t>:  Added requirements to requirement matrix.</w:t>
              </w:r>
            </w:ins>
          </w:p>
        </w:tc>
        <w:tc>
          <w:tcPr>
            <w:tcW w:w="1432" w:type="dxa"/>
            <w:tcBorders>
              <w:top w:val="single" w:sz="8" w:space="0" w:color="4F81BD"/>
              <w:left w:val="single" w:sz="8" w:space="0" w:color="4F81BD"/>
              <w:bottom w:val="single" w:sz="8" w:space="0" w:color="4F81BD"/>
              <w:right w:val="single" w:sz="8" w:space="0" w:color="4F81BD"/>
            </w:tcBorders>
            <w:shd w:val="clear" w:color="auto" w:fill="D3DFEE"/>
          </w:tcPr>
          <w:p w:rsidR="00B50B16" w:rsidRPr="00B50B16" w:rsidRDefault="00B50B16" w:rsidP="00411237">
            <w:pPr>
              <w:rPr>
                <w:ins w:id="85" w:author="Amy Byers" w:date="2014-10-06T13:35:00Z"/>
                <w:rFonts w:ascii="Arial" w:hAnsi="Arial" w:cs="Arial"/>
                <w:sz w:val="20"/>
                <w:szCs w:val="20"/>
              </w:rPr>
            </w:pPr>
            <w:ins w:id="86" w:author="Amy Byers" w:date="2014-10-06T13:35:00Z">
              <w:r w:rsidRPr="00B50B16">
                <w:rPr>
                  <w:rFonts w:ascii="Arial" w:hAnsi="Arial" w:cs="Arial"/>
                  <w:sz w:val="20"/>
                  <w:szCs w:val="20"/>
                </w:rPr>
                <w:t>10/6/2014</w:t>
              </w:r>
            </w:ins>
          </w:p>
        </w:tc>
        <w:tc>
          <w:tcPr>
            <w:tcW w:w="1155" w:type="dxa"/>
            <w:tcBorders>
              <w:top w:val="single" w:sz="8" w:space="0" w:color="4F81BD"/>
              <w:left w:val="single" w:sz="8" w:space="0" w:color="4F81BD"/>
              <w:bottom w:val="single" w:sz="8" w:space="0" w:color="4F81BD"/>
              <w:right w:val="single" w:sz="8" w:space="0" w:color="4F81BD"/>
            </w:tcBorders>
            <w:shd w:val="clear" w:color="auto" w:fill="D3DFEE"/>
          </w:tcPr>
          <w:p w:rsidR="00B50B16" w:rsidRPr="00B50B16" w:rsidRDefault="00B50B16" w:rsidP="00411237">
            <w:pPr>
              <w:rPr>
                <w:ins w:id="87" w:author="Amy Byers" w:date="2014-10-06T13:35:00Z"/>
                <w:rFonts w:ascii="Arial" w:hAnsi="Arial" w:cs="Arial"/>
                <w:sz w:val="20"/>
                <w:szCs w:val="20"/>
              </w:rPr>
            </w:pPr>
            <w:ins w:id="88" w:author="Amy Byers" w:date="2014-10-06T13:35:00Z">
              <w:r w:rsidRPr="00B50B16">
                <w:rPr>
                  <w:rFonts w:ascii="Arial" w:hAnsi="Arial" w:cs="Arial"/>
                  <w:sz w:val="20"/>
                  <w:szCs w:val="20"/>
                </w:rPr>
                <w:t>1.2</w:t>
              </w:r>
            </w:ins>
          </w:p>
        </w:tc>
      </w:tr>
    </w:tbl>
    <w:p w:rsidR="0011607C" w:rsidRPr="00E312D0" w:rsidRDefault="0011607C" w:rsidP="0011607C">
      <w:pPr>
        <w:rPr>
          <w:rStyle w:val="StyleArialBold"/>
        </w:rPr>
      </w:pPr>
      <w:bookmarkStart w:id="89" w:name="_Toc320880027"/>
    </w:p>
    <w:p w:rsidR="0011607C" w:rsidRPr="00B50B16" w:rsidRDefault="0011607C" w:rsidP="0011607C">
      <w:pPr>
        <w:pStyle w:val="Heading1"/>
        <w:pBdr>
          <w:bottom w:val="single" w:sz="4" w:space="1" w:color="auto"/>
        </w:pBdr>
        <w:tabs>
          <w:tab w:val="clear" w:pos="360"/>
        </w:tabs>
      </w:pPr>
      <w:bookmarkStart w:id="90" w:name="_Toc323725623"/>
      <w:bookmarkStart w:id="91" w:name="_Toc323818563"/>
      <w:bookmarkStart w:id="92" w:name="_Toc324415480"/>
      <w:bookmarkStart w:id="93" w:name="_Toc399358232"/>
      <w:bookmarkStart w:id="94" w:name="_Ref399406772"/>
      <w:bookmarkStart w:id="95" w:name="_Toc399406987"/>
      <w:r w:rsidRPr="00B50B16">
        <w:t xml:space="preserve">Appendix </w:t>
      </w:r>
      <w:r w:rsidRPr="00B50B16">
        <w:fldChar w:fldCharType="begin"/>
      </w:r>
      <w:r w:rsidRPr="00B50B16">
        <w:instrText xml:space="preserve"> AUTONUMLGL  \* ALPHABETIC \e </w:instrText>
      </w:r>
      <w:r w:rsidRPr="00B50B16">
        <w:fldChar w:fldCharType="end"/>
      </w:r>
      <w:r w:rsidRPr="00B50B16">
        <w:t>: Source Documentation</w:t>
      </w:r>
      <w:bookmarkEnd w:id="90"/>
      <w:bookmarkEnd w:id="91"/>
      <w:bookmarkEnd w:id="92"/>
      <w:bookmarkEnd w:id="93"/>
      <w:bookmarkEnd w:id="94"/>
      <w:bookmarkEnd w:id="95"/>
    </w:p>
    <w:p w:rsidR="0011607C" w:rsidRPr="00B50B16" w:rsidRDefault="008277EA" w:rsidP="008277EA">
      <w:pPr>
        <w:pStyle w:val="BodyText"/>
        <w:numPr>
          <w:ilvl w:val="0"/>
          <w:numId w:val="2"/>
        </w:numPr>
        <w:rPr>
          <w:rFonts w:cs="Arial"/>
        </w:rPr>
      </w:pPr>
      <w:ins w:id="96" w:author="Amy Byers" w:date="2014-10-06T14:30:00Z">
        <w:r w:rsidRPr="008277EA">
          <w:rPr>
            <w:rFonts w:cs="Arial"/>
          </w:rPr>
          <w:t>Requirement Specification - XPOS.xlsx</w:t>
        </w:r>
        <w:r>
          <w:rPr>
            <w:rFonts w:cs="Arial"/>
          </w:rPr>
          <w:t xml:space="preserve"> </w:t>
        </w:r>
      </w:ins>
      <w:del w:id="97" w:author="Amy Byers" w:date="2014-10-06T14:30:00Z">
        <w:r w:rsidR="0011607C" w:rsidRPr="00B50B16" w:rsidDel="008277EA">
          <w:rPr>
            <w:rFonts w:cs="Arial"/>
          </w:rPr>
          <w:delText>2-01340_Desjardins_PLCC_Transition_-_Requirements_Specification_v2.1.xls</w:delText>
        </w:r>
      </w:del>
    </w:p>
    <w:p w:rsidR="0011607C" w:rsidRPr="00B50B16" w:rsidRDefault="0011607C" w:rsidP="0011607C">
      <w:pPr>
        <w:pStyle w:val="Heading2"/>
      </w:pPr>
      <w:bookmarkStart w:id="98" w:name="_Ref265236436"/>
      <w:bookmarkStart w:id="99" w:name="_Toc323725624"/>
      <w:bookmarkStart w:id="100" w:name="_Toc323818564"/>
      <w:bookmarkStart w:id="101" w:name="_Toc324415481"/>
      <w:bookmarkStart w:id="102" w:name="_Toc399358233"/>
      <w:bookmarkStart w:id="103" w:name="_Toc399406988"/>
      <w:r w:rsidRPr="00B50B16">
        <w:t>Functional Requirements</w:t>
      </w:r>
      <w:bookmarkEnd w:id="98"/>
      <w:bookmarkEnd w:id="99"/>
      <w:bookmarkEnd w:id="100"/>
      <w:bookmarkEnd w:id="101"/>
      <w:bookmarkEnd w:id="102"/>
      <w:bookmarkEnd w:id="103"/>
    </w:p>
    <w:tbl>
      <w:tblPr>
        <w:tblW w:w="4938" w:type="pct"/>
        <w:tblInd w:w="144"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A0" w:firstRow="1" w:lastRow="0" w:firstColumn="1" w:lastColumn="0" w:noHBand="0" w:noVBand="1"/>
      </w:tblPr>
      <w:tblGrid>
        <w:gridCol w:w="926"/>
        <w:gridCol w:w="2250"/>
        <w:gridCol w:w="5220"/>
        <w:gridCol w:w="2250"/>
      </w:tblGrid>
      <w:tr w:rsidR="0011607C" w:rsidRPr="00B50B16" w:rsidTr="0011607C">
        <w:trPr>
          <w:cantSplit/>
          <w:tblHeader/>
        </w:trPr>
        <w:tc>
          <w:tcPr>
            <w:tcW w:w="926" w:type="dxa"/>
            <w:tcBorders>
              <w:top w:val="single" w:sz="8" w:space="0" w:color="4F81BD"/>
              <w:left w:val="single" w:sz="8" w:space="0" w:color="4F81BD"/>
              <w:bottom w:val="single" w:sz="18" w:space="0" w:color="4F81BD"/>
              <w:right w:val="single" w:sz="8" w:space="0" w:color="4F81BD"/>
            </w:tcBorders>
            <w:shd w:val="clear" w:color="auto" w:fill="B8CCE4" w:themeFill="accent1" w:themeFillTint="66"/>
            <w:vAlign w:val="bottom"/>
          </w:tcPr>
          <w:p w:rsidR="0011607C" w:rsidRPr="00B50B16" w:rsidRDefault="0011607C" w:rsidP="00B50B16">
            <w:pPr>
              <w:rPr>
                <w:rFonts w:ascii="Arial" w:hAnsi="Arial" w:cs="Arial"/>
                <w:b/>
                <w:bCs/>
                <w:sz w:val="22"/>
                <w:szCs w:val="22"/>
              </w:rPr>
            </w:pPr>
            <w:r w:rsidRPr="00B50B16">
              <w:rPr>
                <w:rFonts w:ascii="Arial" w:hAnsi="Arial" w:cs="Arial"/>
                <w:b/>
                <w:bCs/>
                <w:sz w:val="22"/>
                <w:szCs w:val="22"/>
              </w:rPr>
              <w:t>ID</w:t>
            </w:r>
          </w:p>
        </w:tc>
        <w:tc>
          <w:tcPr>
            <w:tcW w:w="2250" w:type="dxa"/>
            <w:tcBorders>
              <w:top w:val="single" w:sz="8" w:space="0" w:color="4F81BD"/>
              <w:left w:val="single" w:sz="8" w:space="0" w:color="4F81BD"/>
              <w:bottom w:val="single" w:sz="18" w:space="0" w:color="4F81BD"/>
              <w:right w:val="single" w:sz="8" w:space="0" w:color="4F81BD"/>
            </w:tcBorders>
            <w:shd w:val="clear" w:color="auto" w:fill="B8CCE4" w:themeFill="accent1" w:themeFillTint="66"/>
          </w:tcPr>
          <w:p w:rsidR="0011607C" w:rsidRPr="00B50B16" w:rsidRDefault="0011607C" w:rsidP="00B50B16">
            <w:pPr>
              <w:rPr>
                <w:rFonts w:ascii="Arial" w:hAnsi="Arial" w:cs="Arial"/>
                <w:b/>
                <w:bCs/>
                <w:sz w:val="22"/>
                <w:szCs w:val="22"/>
              </w:rPr>
            </w:pPr>
            <w:r w:rsidRPr="00B50B16">
              <w:rPr>
                <w:rFonts w:ascii="Arial" w:hAnsi="Arial" w:cs="Arial"/>
                <w:b/>
                <w:bCs/>
                <w:sz w:val="22"/>
                <w:szCs w:val="22"/>
              </w:rPr>
              <w:t>Sub Category</w:t>
            </w:r>
          </w:p>
        </w:tc>
        <w:tc>
          <w:tcPr>
            <w:tcW w:w="5220" w:type="dxa"/>
            <w:tcBorders>
              <w:top w:val="single" w:sz="8" w:space="0" w:color="4F81BD"/>
              <w:left w:val="single" w:sz="8" w:space="0" w:color="4F81BD"/>
              <w:bottom w:val="single" w:sz="18" w:space="0" w:color="4F81BD"/>
              <w:right w:val="single" w:sz="8" w:space="0" w:color="4F81BD"/>
            </w:tcBorders>
            <w:shd w:val="clear" w:color="auto" w:fill="B8CCE4" w:themeFill="accent1" w:themeFillTint="66"/>
            <w:vAlign w:val="bottom"/>
          </w:tcPr>
          <w:p w:rsidR="0011607C" w:rsidRPr="00B50B16" w:rsidRDefault="0011607C" w:rsidP="00B50B16">
            <w:pPr>
              <w:rPr>
                <w:rFonts w:ascii="Arial" w:hAnsi="Arial" w:cs="Arial"/>
                <w:b/>
                <w:bCs/>
                <w:sz w:val="22"/>
                <w:szCs w:val="22"/>
              </w:rPr>
            </w:pPr>
            <w:r w:rsidRPr="00B50B16">
              <w:rPr>
                <w:rFonts w:ascii="Arial" w:hAnsi="Arial" w:cs="Arial"/>
                <w:b/>
                <w:bCs/>
                <w:sz w:val="22"/>
                <w:szCs w:val="22"/>
              </w:rPr>
              <w:t>Description</w:t>
            </w:r>
          </w:p>
        </w:tc>
        <w:tc>
          <w:tcPr>
            <w:tcW w:w="2250" w:type="dxa"/>
            <w:tcBorders>
              <w:top w:val="single" w:sz="8" w:space="0" w:color="4F81BD"/>
              <w:left w:val="single" w:sz="8" w:space="0" w:color="4F81BD"/>
              <w:bottom w:val="single" w:sz="18" w:space="0" w:color="4F81BD"/>
              <w:right w:val="single" w:sz="8" w:space="0" w:color="4F81BD"/>
            </w:tcBorders>
            <w:shd w:val="clear" w:color="auto" w:fill="B8CCE4" w:themeFill="accent1" w:themeFillTint="66"/>
            <w:vAlign w:val="bottom"/>
          </w:tcPr>
          <w:p w:rsidR="0011607C" w:rsidRPr="00B50B16" w:rsidRDefault="0011607C" w:rsidP="00B50B16">
            <w:pPr>
              <w:rPr>
                <w:rFonts w:ascii="Arial" w:hAnsi="Arial" w:cs="Arial"/>
                <w:b/>
                <w:bCs/>
                <w:sz w:val="22"/>
                <w:szCs w:val="22"/>
              </w:rPr>
            </w:pPr>
            <w:r w:rsidRPr="00B50B16">
              <w:rPr>
                <w:rFonts w:ascii="Arial" w:hAnsi="Arial" w:cs="Arial"/>
                <w:b/>
                <w:bCs/>
                <w:sz w:val="22"/>
                <w:szCs w:val="22"/>
              </w:rPr>
              <w:t>Section(s)</w:t>
            </w:r>
          </w:p>
        </w:tc>
      </w:tr>
      <w:tr w:rsidR="0011607C" w:rsidRPr="00E312D0" w:rsidTr="0011607C">
        <w:trPr>
          <w:cantSplit/>
        </w:trPr>
        <w:tc>
          <w:tcPr>
            <w:tcW w:w="926" w:type="dxa"/>
            <w:tcBorders>
              <w:top w:val="single" w:sz="8" w:space="0" w:color="4F81BD"/>
              <w:left w:val="single" w:sz="8" w:space="0" w:color="4F81BD"/>
              <w:bottom w:val="single" w:sz="8" w:space="0" w:color="4F81BD"/>
              <w:right w:val="single" w:sz="8" w:space="0" w:color="4F81BD"/>
            </w:tcBorders>
            <w:shd w:val="clear" w:color="auto" w:fill="auto"/>
          </w:tcPr>
          <w:p w:rsidR="0011607C" w:rsidRPr="00E312D0" w:rsidRDefault="0011607C" w:rsidP="0011607C">
            <w:pPr>
              <w:rPr>
                <w:rFonts w:ascii="Arial" w:hAnsi="Arial" w:cs="Arial"/>
                <w:sz w:val="18"/>
                <w:szCs w:val="18"/>
              </w:rPr>
            </w:pPr>
            <w:r w:rsidRPr="00E312D0">
              <w:rPr>
                <w:rFonts w:ascii="Arial" w:hAnsi="Arial" w:cs="Arial"/>
                <w:sz w:val="18"/>
                <w:szCs w:val="18"/>
              </w:rPr>
              <w:t>2.11.1</w:t>
            </w:r>
          </w:p>
        </w:tc>
        <w:tc>
          <w:tcPr>
            <w:tcW w:w="2250" w:type="dxa"/>
            <w:tcBorders>
              <w:top w:val="single" w:sz="8" w:space="0" w:color="4F81BD"/>
              <w:left w:val="single" w:sz="8" w:space="0" w:color="4F81BD"/>
              <w:bottom w:val="single" w:sz="8" w:space="0" w:color="4F81BD"/>
              <w:right w:val="single" w:sz="8" w:space="0" w:color="4F81BD"/>
            </w:tcBorders>
          </w:tcPr>
          <w:p w:rsidR="0011607C" w:rsidRPr="00E312D0" w:rsidRDefault="0011607C" w:rsidP="0011607C">
            <w:pPr>
              <w:rPr>
                <w:rFonts w:ascii="Arial" w:hAnsi="Arial" w:cs="Arial"/>
                <w:sz w:val="18"/>
                <w:szCs w:val="18"/>
              </w:rPr>
            </w:pPr>
            <w:r w:rsidRPr="00E312D0">
              <w:rPr>
                <w:rFonts w:ascii="Arial" w:hAnsi="Arial" w:cs="Arial"/>
                <w:sz w:val="18"/>
                <w:szCs w:val="18"/>
              </w:rPr>
              <w:t>Customer Capture</w:t>
            </w:r>
          </w:p>
        </w:tc>
        <w:tc>
          <w:tcPr>
            <w:tcW w:w="5220" w:type="dxa"/>
            <w:tcBorders>
              <w:top w:val="single" w:sz="8" w:space="0" w:color="4F81BD"/>
              <w:left w:val="single" w:sz="8" w:space="0" w:color="4F81BD"/>
              <w:bottom w:val="single" w:sz="8" w:space="0" w:color="4F81BD"/>
              <w:right w:val="single" w:sz="8" w:space="0" w:color="4F81BD"/>
            </w:tcBorders>
            <w:shd w:val="clear" w:color="auto" w:fill="auto"/>
          </w:tcPr>
          <w:p w:rsidR="0011607C" w:rsidRPr="00E312D0" w:rsidRDefault="0011607C" w:rsidP="0011607C">
            <w:pPr>
              <w:rPr>
                <w:rFonts w:ascii="Arial" w:hAnsi="Arial" w:cs="Arial"/>
                <w:sz w:val="18"/>
                <w:szCs w:val="18"/>
              </w:rPr>
            </w:pPr>
            <w:r w:rsidRPr="00E312D0">
              <w:rPr>
                <w:rFonts w:ascii="Arial" w:hAnsi="Arial" w:cs="Arial"/>
                <w:sz w:val="18"/>
                <w:szCs w:val="18"/>
              </w:rPr>
              <w:t>If a user enters search criteria and selects to 'Add' a new record</w:t>
            </w:r>
            <w:r w:rsidRPr="00E312D0">
              <w:rPr>
                <w:rFonts w:ascii="Arial" w:hAnsi="Arial" w:cs="Arial"/>
                <w:b/>
                <w:bCs/>
                <w:sz w:val="18"/>
                <w:szCs w:val="18"/>
              </w:rPr>
              <w:t xml:space="preserve">, </w:t>
            </w:r>
            <w:r w:rsidRPr="00E312D0">
              <w:rPr>
                <w:rFonts w:ascii="Arial" w:hAnsi="Arial" w:cs="Arial"/>
                <w:sz w:val="18"/>
                <w:szCs w:val="18"/>
              </w:rPr>
              <w:t>then corresponding fields on the 'Enter Customer Details' screen will be pre-populated with the search criteria that was previously entered on the 'Search for Customer' screen.</w:t>
            </w:r>
          </w:p>
        </w:tc>
        <w:tc>
          <w:tcPr>
            <w:tcW w:w="2250" w:type="dxa"/>
            <w:tcBorders>
              <w:top w:val="single" w:sz="8" w:space="0" w:color="4F81BD"/>
              <w:left w:val="single" w:sz="8" w:space="0" w:color="4F81BD"/>
              <w:bottom w:val="single" w:sz="8" w:space="0" w:color="4F81BD"/>
              <w:right w:val="single" w:sz="8" w:space="0" w:color="4F81BD"/>
            </w:tcBorders>
            <w:shd w:val="clear" w:color="auto" w:fill="auto"/>
            <w:vAlign w:val="center"/>
          </w:tcPr>
          <w:p w:rsidR="0011607C" w:rsidRPr="00E312D0" w:rsidRDefault="0011607C" w:rsidP="0011607C">
            <w:pPr>
              <w:numPr>
                <w:ilvl w:val="0"/>
                <w:numId w:val="1"/>
              </w:numPr>
              <w:rPr>
                <w:rFonts w:ascii="Arial" w:hAnsi="Arial" w:cs="Arial"/>
                <w:sz w:val="18"/>
                <w:szCs w:val="18"/>
              </w:rPr>
            </w:pPr>
            <w:r w:rsidRPr="00E312D0">
              <w:rPr>
                <w:rFonts w:ascii="Arial" w:hAnsi="Arial" w:cs="Arial"/>
                <w:sz w:val="18"/>
                <w:szCs w:val="18"/>
              </w:rPr>
              <w:fldChar w:fldCharType="begin"/>
            </w:r>
            <w:r w:rsidRPr="00E312D0">
              <w:rPr>
                <w:rFonts w:ascii="Arial" w:hAnsi="Arial" w:cs="Arial"/>
                <w:sz w:val="18"/>
                <w:szCs w:val="18"/>
              </w:rPr>
              <w:instrText xml:space="preserve"> REF _Ref399406631 \r \h  \* MERGEFORMAT </w:instrText>
            </w:r>
            <w:r w:rsidRPr="00E312D0">
              <w:rPr>
                <w:rFonts w:ascii="Arial" w:hAnsi="Arial" w:cs="Arial"/>
                <w:sz w:val="18"/>
                <w:szCs w:val="18"/>
              </w:rPr>
            </w:r>
            <w:r w:rsidRPr="00E312D0">
              <w:rPr>
                <w:rFonts w:ascii="Arial" w:hAnsi="Arial" w:cs="Arial"/>
                <w:sz w:val="18"/>
                <w:szCs w:val="18"/>
              </w:rPr>
              <w:fldChar w:fldCharType="separate"/>
            </w:r>
            <w:r w:rsidRPr="00E312D0">
              <w:rPr>
                <w:rFonts w:ascii="Arial" w:hAnsi="Arial" w:cs="Arial"/>
                <w:sz w:val="18"/>
                <w:szCs w:val="18"/>
              </w:rPr>
              <w:t>2.4.1</w:t>
            </w:r>
            <w:r w:rsidRPr="00E312D0">
              <w:rPr>
                <w:rFonts w:ascii="Arial" w:hAnsi="Arial" w:cs="Arial"/>
                <w:sz w:val="18"/>
                <w:szCs w:val="18"/>
              </w:rPr>
              <w:fldChar w:fldCharType="end"/>
            </w:r>
            <w:r w:rsidRPr="00E312D0">
              <w:rPr>
                <w:rFonts w:ascii="Arial" w:hAnsi="Arial" w:cs="Arial"/>
                <w:sz w:val="18"/>
                <w:szCs w:val="18"/>
              </w:rPr>
              <w:t xml:space="preserve"> </w:t>
            </w:r>
            <w:r w:rsidRPr="00E312D0">
              <w:rPr>
                <w:rFonts w:ascii="Arial" w:hAnsi="Arial" w:cs="Arial"/>
                <w:sz w:val="18"/>
                <w:szCs w:val="18"/>
              </w:rPr>
              <w:fldChar w:fldCharType="begin"/>
            </w:r>
            <w:r w:rsidRPr="00E312D0">
              <w:rPr>
                <w:rFonts w:ascii="Arial" w:hAnsi="Arial" w:cs="Arial"/>
                <w:sz w:val="18"/>
                <w:szCs w:val="18"/>
              </w:rPr>
              <w:instrText xml:space="preserve"> REF _Ref399406631 \h  \* MERGEFORMAT </w:instrText>
            </w:r>
            <w:r w:rsidRPr="00E312D0">
              <w:rPr>
                <w:rFonts w:ascii="Arial" w:hAnsi="Arial" w:cs="Arial"/>
                <w:sz w:val="18"/>
                <w:szCs w:val="18"/>
              </w:rPr>
            </w:r>
            <w:r w:rsidRPr="00E312D0">
              <w:rPr>
                <w:rFonts w:ascii="Arial" w:hAnsi="Arial" w:cs="Arial"/>
                <w:sz w:val="18"/>
                <w:szCs w:val="18"/>
              </w:rPr>
              <w:fldChar w:fldCharType="separate"/>
            </w:r>
            <w:r w:rsidRPr="00E312D0">
              <w:rPr>
                <w:rFonts w:ascii="Arial" w:hAnsi="Arial" w:cs="Arial"/>
                <w:sz w:val="18"/>
                <w:szCs w:val="18"/>
              </w:rPr>
              <w:t>Customer Add</w:t>
            </w:r>
            <w:r w:rsidRPr="00E312D0">
              <w:rPr>
                <w:rFonts w:ascii="Arial" w:hAnsi="Arial" w:cs="Arial"/>
                <w:sz w:val="18"/>
                <w:szCs w:val="18"/>
              </w:rPr>
              <w:fldChar w:fldCharType="end"/>
            </w:r>
          </w:p>
        </w:tc>
      </w:tr>
      <w:tr w:rsidR="0011607C" w:rsidRPr="00E312D0" w:rsidTr="0011607C">
        <w:trPr>
          <w:cantSplit/>
        </w:trPr>
        <w:tc>
          <w:tcPr>
            <w:tcW w:w="926" w:type="dxa"/>
            <w:tcBorders>
              <w:top w:val="single" w:sz="8" w:space="0" w:color="4F81BD"/>
              <w:left w:val="single" w:sz="8" w:space="0" w:color="4F81BD"/>
              <w:bottom w:val="single" w:sz="8" w:space="0" w:color="4F81BD"/>
              <w:right w:val="single" w:sz="8" w:space="0" w:color="4F81BD"/>
            </w:tcBorders>
            <w:shd w:val="clear" w:color="auto" w:fill="auto"/>
          </w:tcPr>
          <w:p w:rsidR="0011607C" w:rsidRPr="00E312D0" w:rsidRDefault="0011607C" w:rsidP="0011607C">
            <w:pPr>
              <w:rPr>
                <w:rFonts w:ascii="Arial" w:hAnsi="Arial" w:cs="Arial"/>
                <w:sz w:val="18"/>
                <w:szCs w:val="18"/>
              </w:rPr>
            </w:pPr>
            <w:r w:rsidRPr="00E312D0">
              <w:rPr>
                <w:rFonts w:ascii="Arial" w:hAnsi="Arial" w:cs="Arial"/>
                <w:sz w:val="18"/>
                <w:szCs w:val="18"/>
              </w:rPr>
              <w:t>2.13.1</w:t>
            </w:r>
          </w:p>
        </w:tc>
        <w:tc>
          <w:tcPr>
            <w:tcW w:w="2250" w:type="dxa"/>
            <w:tcBorders>
              <w:top w:val="single" w:sz="8" w:space="0" w:color="4F81BD"/>
              <w:left w:val="single" w:sz="8" w:space="0" w:color="4F81BD"/>
              <w:bottom w:val="single" w:sz="8" w:space="0" w:color="4F81BD"/>
              <w:right w:val="single" w:sz="8" w:space="0" w:color="4F81BD"/>
            </w:tcBorders>
          </w:tcPr>
          <w:p w:rsidR="0011607C" w:rsidRPr="00E312D0" w:rsidRDefault="0011607C" w:rsidP="0011607C">
            <w:pPr>
              <w:rPr>
                <w:rFonts w:ascii="Arial" w:hAnsi="Arial" w:cs="Arial"/>
                <w:sz w:val="18"/>
                <w:szCs w:val="18"/>
              </w:rPr>
            </w:pPr>
            <w:r w:rsidRPr="00E312D0">
              <w:rPr>
                <w:rFonts w:ascii="Arial" w:hAnsi="Arial" w:cs="Arial"/>
                <w:sz w:val="18"/>
                <w:szCs w:val="18"/>
              </w:rPr>
              <w:t>Customer Capture</w:t>
            </w:r>
          </w:p>
        </w:tc>
        <w:tc>
          <w:tcPr>
            <w:tcW w:w="5220" w:type="dxa"/>
            <w:tcBorders>
              <w:top w:val="single" w:sz="8" w:space="0" w:color="4F81BD"/>
              <w:left w:val="single" w:sz="8" w:space="0" w:color="4F81BD"/>
              <w:bottom w:val="single" w:sz="8" w:space="0" w:color="4F81BD"/>
              <w:right w:val="single" w:sz="8" w:space="0" w:color="4F81BD"/>
            </w:tcBorders>
            <w:shd w:val="clear" w:color="auto" w:fill="auto"/>
          </w:tcPr>
          <w:p w:rsidR="0011607C" w:rsidRPr="00E312D0" w:rsidRDefault="0011607C" w:rsidP="0011607C">
            <w:pPr>
              <w:rPr>
                <w:rFonts w:ascii="Arial" w:hAnsi="Arial" w:cs="Arial"/>
                <w:sz w:val="18"/>
                <w:szCs w:val="18"/>
              </w:rPr>
            </w:pPr>
            <w:r w:rsidRPr="00E312D0">
              <w:rPr>
                <w:rFonts w:ascii="Arial" w:hAnsi="Arial" w:cs="Arial"/>
                <w:sz w:val="18"/>
                <w:szCs w:val="18"/>
              </w:rPr>
              <w:t>Updated customer records will be saved in the main customer database.</w:t>
            </w:r>
          </w:p>
        </w:tc>
        <w:tc>
          <w:tcPr>
            <w:tcW w:w="2250" w:type="dxa"/>
            <w:tcBorders>
              <w:top w:val="single" w:sz="8" w:space="0" w:color="4F81BD"/>
              <w:left w:val="single" w:sz="8" w:space="0" w:color="4F81BD"/>
              <w:bottom w:val="single" w:sz="8" w:space="0" w:color="4F81BD"/>
              <w:right w:val="single" w:sz="8" w:space="0" w:color="4F81BD"/>
            </w:tcBorders>
            <w:shd w:val="clear" w:color="auto" w:fill="auto"/>
            <w:vAlign w:val="center"/>
          </w:tcPr>
          <w:p w:rsidR="0011607C" w:rsidRPr="00E312D0" w:rsidRDefault="0011607C" w:rsidP="0011607C">
            <w:pPr>
              <w:numPr>
                <w:ilvl w:val="0"/>
                <w:numId w:val="1"/>
              </w:numPr>
              <w:rPr>
                <w:rFonts w:ascii="Arial" w:hAnsi="Arial" w:cs="Arial"/>
                <w:sz w:val="18"/>
                <w:szCs w:val="18"/>
              </w:rPr>
            </w:pPr>
            <w:r w:rsidRPr="00E312D0">
              <w:rPr>
                <w:rFonts w:ascii="Arial" w:hAnsi="Arial" w:cs="Arial"/>
                <w:sz w:val="18"/>
                <w:szCs w:val="18"/>
              </w:rPr>
              <w:fldChar w:fldCharType="begin"/>
            </w:r>
            <w:r w:rsidRPr="00E312D0">
              <w:rPr>
                <w:rFonts w:ascii="Arial" w:hAnsi="Arial" w:cs="Arial"/>
                <w:sz w:val="18"/>
                <w:szCs w:val="18"/>
              </w:rPr>
              <w:instrText xml:space="preserve"> REF _Ref255302603 \r \h  \* MERGEFORMAT </w:instrText>
            </w:r>
            <w:r w:rsidRPr="00E312D0">
              <w:rPr>
                <w:rFonts w:ascii="Arial" w:hAnsi="Arial" w:cs="Arial"/>
                <w:sz w:val="18"/>
                <w:szCs w:val="18"/>
              </w:rPr>
            </w:r>
            <w:r w:rsidRPr="00E312D0">
              <w:rPr>
                <w:rFonts w:ascii="Arial" w:hAnsi="Arial" w:cs="Arial"/>
                <w:sz w:val="18"/>
                <w:szCs w:val="18"/>
              </w:rPr>
              <w:fldChar w:fldCharType="separate"/>
            </w:r>
            <w:r w:rsidRPr="00E312D0">
              <w:rPr>
                <w:rFonts w:ascii="Arial" w:hAnsi="Arial" w:cs="Arial"/>
                <w:sz w:val="18"/>
                <w:szCs w:val="18"/>
              </w:rPr>
              <w:t>2.6.2</w:t>
            </w:r>
            <w:r w:rsidRPr="00E312D0">
              <w:rPr>
                <w:rFonts w:ascii="Arial" w:hAnsi="Arial" w:cs="Arial"/>
                <w:sz w:val="18"/>
                <w:szCs w:val="18"/>
              </w:rPr>
              <w:fldChar w:fldCharType="end"/>
            </w:r>
            <w:r w:rsidRPr="00E312D0">
              <w:rPr>
                <w:rFonts w:ascii="Arial" w:hAnsi="Arial" w:cs="Arial"/>
                <w:sz w:val="18"/>
                <w:szCs w:val="18"/>
              </w:rPr>
              <w:t xml:space="preserve"> </w:t>
            </w:r>
            <w:r w:rsidRPr="00E312D0">
              <w:rPr>
                <w:rFonts w:ascii="Arial" w:hAnsi="Arial" w:cs="Arial"/>
                <w:sz w:val="18"/>
                <w:szCs w:val="18"/>
              </w:rPr>
              <w:fldChar w:fldCharType="begin"/>
            </w:r>
            <w:r w:rsidRPr="00E312D0">
              <w:rPr>
                <w:rFonts w:ascii="Arial" w:hAnsi="Arial" w:cs="Arial"/>
                <w:sz w:val="18"/>
                <w:szCs w:val="18"/>
              </w:rPr>
              <w:instrText xml:space="preserve"> REF _Ref255302603 \h  \* MERGEFORMAT </w:instrText>
            </w:r>
            <w:r w:rsidRPr="00E312D0">
              <w:rPr>
                <w:rFonts w:ascii="Arial" w:hAnsi="Arial" w:cs="Arial"/>
                <w:sz w:val="18"/>
                <w:szCs w:val="18"/>
              </w:rPr>
            </w:r>
            <w:r w:rsidRPr="00E312D0">
              <w:rPr>
                <w:rFonts w:ascii="Arial" w:hAnsi="Arial" w:cs="Arial"/>
                <w:sz w:val="18"/>
                <w:szCs w:val="18"/>
              </w:rPr>
              <w:fldChar w:fldCharType="separate"/>
            </w:r>
            <w:r w:rsidRPr="00E312D0">
              <w:rPr>
                <w:rFonts w:ascii="Arial" w:hAnsi="Arial" w:cs="Arial"/>
                <w:sz w:val="18"/>
                <w:szCs w:val="18"/>
              </w:rPr>
              <w:t xml:space="preserve">Data </w:t>
            </w:r>
            <w:proofErr w:type="spellStart"/>
            <w:r w:rsidRPr="00E312D0">
              <w:rPr>
                <w:rFonts w:ascii="Arial" w:hAnsi="Arial" w:cs="Arial"/>
                <w:sz w:val="18"/>
                <w:szCs w:val="18"/>
              </w:rPr>
              <w:t>Input/Output</w:t>
            </w:r>
            <w:proofErr w:type="spellEnd"/>
            <w:r w:rsidRPr="00E312D0">
              <w:rPr>
                <w:rFonts w:ascii="Arial" w:hAnsi="Arial" w:cs="Arial"/>
                <w:sz w:val="18"/>
                <w:szCs w:val="18"/>
              </w:rPr>
              <w:fldChar w:fldCharType="end"/>
            </w:r>
          </w:p>
        </w:tc>
      </w:tr>
      <w:tr w:rsidR="00B50B16" w:rsidRPr="00E312D0" w:rsidTr="0011607C">
        <w:trPr>
          <w:cantSplit/>
          <w:ins w:id="104" w:author="Amy Byers" w:date="2014-10-06T13:36:00Z"/>
        </w:trPr>
        <w:tc>
          <w:tcPr>
            <w:tcW w:w="926" w:type="dxa"/>
            <w:tcBorders>
              <w:top w:val="single" w:sz="8" w:space="0" w:color="4F81BD"/>
              <w:left w:val="single" w:sz="8" w:space="0" w:color="4F81BD"/>
              <w:bottom w:val="single" w:sz="8" w:space="0" w:color="4F81BD"/>
              <w:right w:val="single" w:sz="8" w:space="0" w:color="4F81BD"/>
            </w:tcBorders>
            <w:shd w:val="clear" w:color="auto" w:fill="auto"/>
          </w:tcPr>
          <w:p w:rsidR="00B50B16" w:rsidRPr="00E312D0" w:rsidRDefault="00B50B16" w:rsidP="00B50B16">
            <w:pPr>
              <w:rPr>
                <w:ins w:id="105" w:author="Amy Byers" w:date="2014-10-06T13:36:00Z"/>
                <w:rFonts w:ascii="Arial" w:hAnsi="Arial" w:cs="Arial"/>
                <w:sz w:val="18"/>
                <w:szCs w:val="18"/>
              </w:rPr>
            </w:pPr>
            <w:ins w:id="106" w:author="Amy Byers" w:date="2014-10-06T13:36:00Z">
              <w:r w:rsidRPr="00E312D0">
                <w:rPr>
                  <w:rFonts w:ascii="Arial" w:hAnsi="Arial" w:cs="Arial"/>
                  <w:sz w:val="18"/>
                  <w:szCs w:val="18"/>
                </w:rPr>
                <w:t>2.9</w:t>
              </w:r>
            </w:ins>
          </w:p>
        </w:tc>
        <w:tc>
          <w:tcPr>
            <w:tcW w:w="2250" w:type="dxa"/>
            <w:tcBorders>
              <w:top w:val="single" w:sz="8" w:space="0" w:color="4F81BD"/>
              <w:left w:val="single" w:sz="8" w:space="0" w:color="4F81BD"/>
              <w:bottom w:val="single" w:sz="8" w:space="0" w:color="4F81BD"/>
              <w:right w:val="single" w:sz="8" w:space="0" w:color="4F81BD"/>
            </w:tcBorders>
          </w:tcPr>
          <w:p w:rsidR="00B50B16" w:rsidRPr="00E312D0" w:rsidRDefault="00B50B16" w:rsidP="00B50B16">
            <w:pPr>
              <w:rPr>
                <w:ins w:id="107" w:author="Amy Byers" w:date="2014-10-06T13:36:00Z"/>
                <w:rFonts w:ascii="Arial" w:hAnsi="Arial" w:cs="Arial"/>
                <w:sz w:val="18"/>
                <w:szCs w:val="18"/>
              </w:rPr>
            </w:pPr>
            <w:ins w:id="108" w:author="Amy Byers" w:date="2014-10-06T13:36:00Z">
              <w:r w:rsidRPr="00E312D0">
                <w:rPr>
                  <w:rFonts w:ascii="Arial" w:hAnsi="Arial" w:cs="Arial"/>
                  <w:sz w:val="18"/>
                  <w:szCs w:val="18"/>
                </w:rPr>
                <w:t>Customer Capture</w:t>
              </w:r>
            </w:ins>
          </w:p>
        </w:tc>
        <w:tc>
          <w:tcPr>
            <w:tcW w:w="5220" w:type="dxa"/>
            <w:tcBorders>
              <w:top w:val="single" w:sz="8" w:space="0" w:color="4F81BD"/>
              <w:left w:val="single" w:sz="8" w:space="0" w:color="4F81BD"/>
              <w:bottom w:val="single" w:sz="8" w:space="0" w:color="4F81BD"/>
              <w:right w:val="single" w:sz="8" w:space="0" w:color="4F81BD"/>
            </w:tcBorders>
            <w:shd w:val="clear" w:color="auto" w:fill="auto"/>
          </w:tcPr>
          <w:p w:rsidR="00B50B16" w:rsidRPr="00E312D0" w:rsidRDefault="00B50B16" w:rsidP="00B50B16">
            <w:pPr>
              <w:rPr>
                <w:ins w:id="109" w:author="Amy Byers" w:date="2014-10-06T13:36:00Z"/>
                <w:rFonts w:ascii="Arial" w:hAnsi="Arial" w:cs="Arial"/>
                <w:sz w:val="18"/>
                <w:szCs w:val="18"/>
              </w:rPr>
            </w:pPr>
            <w:ins w:id="110" w:author="Amy Byers" w:date="2014-10-06T13:36:00Z">
              <w:r w:rsidRPr="00E312D0">
                <w:rPr>
                  <w:rFonts w:ascii="Arial" w:hAnsi="Arial" w:cs="Arial"/>
                  <w:sz w:val="18"/>
                  <w:szCs w:val="18"/>
                </w:rPr>
                <w:t>If the Customer Lookup database is offline, a user may manually enter customer information and continue with the transaction.</w:t>
              </w:r>
            </w:ins>
          </w:p>
        </w:tc>
        <w:tc>
          <w:tcPr>
            <w:tcW w:w="2250" w:type="dxa"/>
            <w:tcBorders>
              <w:top w:val="single" w:sz="8" w:space="0" w:color="4F81BD"/>
              <w:left w:val="single" w:sz="8" w:space="0" w:color="4F81BD"/>
              <w:bottom w:val="single" w:sz="8" w:space="0" w:color="4F81BD"/>
              <w:right w:val="single" w:sz="8" w:space="0" w:color="4F81BD"/>
            </w:tcBorders>
            <w:shd w:val="clear" w:color="auto" w:fill="auto"/>
            <w:vAlign w:val="center"/>
          </w:tcPr>
          <w:p w:rsidR="00E312D0" w:rsidRPr="00E312D0" w:rsidRDefault="00E312D0" w:rsidP="00B50B16">
            <w:pPr>
              <w:numPr>
                <w:ilvl w:val="0"/>
                <w:numId w:val="1"/>
              </w:numPr>
              <w:rPr>
                <w:ins w:id="111" w:author="Amy Byers" w:date="2014-10-06T13:48:00Z"/>
                <w:rFonts w:ascii="Arial" w:hAnsi="Arial" w:cs="Arial"/>
                <w:sz w:val="18"/>
                <w:szCs w:val="18"/>
              </w:rPr>
            </w:pPr>
            <w:ins w:id="112" w:author="Amy Byers" w:date="2014-10-06T13:47:00Z">
              <w:r w:rsidRPr="00E312D0">
                <w:rPr>
                  <w:rFonts w:ascii="Arial" w:hAnsi="Arial" w:cs="Arial"/>
                  <w:sz w:val="18"/>
                  <w:szCs w:val="18"/>
                </w:rPr>
                <w:fldChar w:fldCharType="begin"/>
              </w:r>
              <w:r w:rsidRPr="00E312D0">
                <w:rPr>
                  <w:rFonts w:ascii="Arial" w:hAnsi="Arial" w:cs="Arial"/>
                  <w:sz w:val="18"/>
                  <w:szCs w:val="18"/>
                </w:rPr>
                <w:instrText xml:space="preserve"> REF _Ref323133858 \r \h </w:instrText>
              </w:r>
            </w:ins>
            <w:r w:rsidRPr="00E312D0">
              <w:rPr>
                <w:rFonts w:ascii="Arial" w:hAnsi="Arial" w:cs="Arial"/>
                <w:sz w:val="18"/>
                <w:szCs w:val="18"/>
              </w:rPr>
              <w:instrText xml:space="preserve"> \* MERGEFORMAT </w:instrText>
            </w:r>
            <w:r w:rsidRPr="00E312D0">
              <w:rPr>
                <w:rFonts w:ascii="Arial" w:hAnsi="Arial" w:cs="Arial"/>
                <w:sz w:val="18"/>
                <w:szCs w:val="18"/>
              </w:rPr>
            </w:r>
            <w:r w:rsidRPr="00E312D0">
              <w:rPr>
                <w:rFonts w:ascii="Arial" w:hAnsi="Arial" w:cs="Arial"/>
                <w:sz w:val="18"/>
                <w:szCs w:val="18"/>
              </w:rPr>
              <w:fldChar w:fldCharType="separate"/>
            </w:r>
            <w:ins w:id="113" w:author="Amy Byers" w:date="2014-10-06T13:47:00Z">
              <w:r w:rsidRPr="00E312D0">
                <w:rPr>
                  <w:rFonts w:ascii="Arial" w:hAnsi="Arial" w:cs="Arial"/>
                  <w:sz w:val="18"/>
                  <w:szCs w:val="18"/>
                </w:rPr>
                <w:t>1.3</w:t>
              </w:r>
              <w:r w:rsidRPr="00E312D0">
                <w:rPr>
                  <w:rFonts w:ascii="Arial" w:hAnsi="Arial" w:cs="Arial"/>
                  <w:sz w:val="18"/>
                  <w:szCs w:val="18"/>
                </w:rPr>
                <w:fldChar w:fldCharType="end"/>
              </w:r>
            </w:ins>
            <w:ins w:id="114" w:author="Amy Byers" w:date="2014-10-06T13:48:00Z">
              <w:r w:rsidRPr="00E312D0">
                <w:rPr>
                  <w:rFonts w:ascii="Arial" w:hAnsi="Arial" w:cs="Arial"/>
                  <w:sz w:val="18"/>
                  <w:szCs w:val="18"/>
                </w:rPr>
                <w:t xml:space="preserve"> </w:t>
              </w:r>
            </w:ins>
            <w:ins w:id="115" w:author="Amy Byers" w:date="2014-10-06T13:47:00Z">
              <w:r w:rsidRPr="00E312D0">
                <w:rPr>
                  <w:rFonts w:ascii="Arial" w:hAnsi="Arial" w:cs="Arial"/>
                  <w:sz w:val="18"/>
                  <w:szCs w:val="18"/>
                </w:rPr>
                <w:fldChar w:fldCharType="begin"/>
              </w:r>
              <w:r w:rsidRPr="00E312D0">
                <w:rPr>
                  <w:rFonts w:ascii="Arial" w:hAnsi="Arial" w:cs="Arial"/>
                  <w:sz w:val="18"/>
                  <w:szCs w:val="18"/>
                </w:rPr>
                <w:instrText xml:space="preserve"> REF _Ref323133858 \h </w:instrText>
              </w:r>
            </w:ins>
            <w:r w:rsidRPr="00E312D0">
              <w:rPr>
                <w:rFonts w:ascii="Arial" w:hAnsi="Arial" w:cs="Arial"/>
                <w:sz w:val="18"/>
                <w:szCs w:val="18"/>
              </w:rPr>
              <w:instrText xml:space="preserve"> \* MERGEFORMAT </w:instrText>
            </w:r>
            <w:r w:rsidRPr="00E312D0">
              <w:rPr>
                <w:rFonts w:ascii="Arial" w:hAnsi="Arial" w:cs="Arial"/>
                <w:sz w:val="18"/>
                <w:szCs w:val="18"/>
              </w:rPr>
            </w:r>
            <w:r w:rsidRPr="00E312D0">
              <w:rPr>
                <w:rFonts w:ascii="Arial" w:hAnsi="Arial" w:cs="Arial"/>
                <w:sz w:val="18"/>
                <w:szCs w:val="18"/>
              </w:rPr>
              <w:fldChar w:fldCharType="separate"/>
            </w:r>
            <w:ins w:id="116" w:author="Amy Byers" w:date="2014-10-06T13:47:00Z">
              <w:r w:rsidRPr="00E312D0">
                <w:rPr>
                  <w:rFonts w:ascii="Arial" w:hAnsi="Arial" w:cs="Arial"/>
                  <w:sz w:val="18"/>
                  <w:szCs w:val="18"/>
                </w:rPr>
                <w:t>Parameters and System Settings</w:t>
              </w:r>
              <w:r w:rsidRPr="00E312D0">
                <w:rPr>
                  <w:rFonts w:ascii="Arial" w:hAnsi="Arial" w:cs="Arial"/>
                  <w:sz w:val="18"/>
                  <w:szCs w:val="18"/>
                </w:rPr>
                <w:fldChar w:fldCharType="end"/>
              </w:r>
            </w:ins>
          </w:p>
          <w:p w:rsidR="00E312D0" w:rsidRPr="00E312D0" w:rsidRDefault="00E312D0" w:rsidP="00B50B16">
            <w:pPr>
              <w:numPr>
                <w:ilvl w:val="0"/>
                <w:numId w:val="1"/>
              </w:numPr>
              <w:rPr>
                <w:ins w:id="117" w:author="Amy Byers" w:date="2014-10-06T13:48:00Z"/>
                <w:rFonts w:ascii="Arial" w:hAnsi="Arial" w:cs="Arial"/>
                <w:sz w:val="18"/>
                <w:szCs w:val="18"/>
              </w:rPr>
            </w:pPr>
            <w:ins w:id="118" w:author="Amy Byers" w:date="2014-10-06T13:47:00Z">
              <w:r w:rsidRPr="00E312D0">
                <w:rPr>
                  <w:rFonts w:ascii="Arial" w:hAnsi="Arial" w:cs="Arial"/>
                  <w:sz w:val="18"/>
                  <w:szCs w:val="18"/>
                </w:rPr>
                <w:fldChar w:fldCharType="begin"/>
              </w:r>
              <w:r w:rsidRPr="00E312D0">
                <w:rPr>
                  <w:rFonts w:ascii="Arial" w:hAnsi="Arial" w:cs="Arial"/>
                  <w:sz w:val="18"/>
                  <w:szCs w:val="18"/>
                </w:rPr>
                <w:instrText xml:space="preserve"> REF _Ref400366591 \r \h </w:instrText>
              </w:r>
            </w:ins>
            <w:r w:rsidRPr="00E312D0">
              <w:rPr>
                <w:rFonts w:ascii="Arial" w:hAnsi="Arial" w:cs="Arial"/>
                <w:sz w:val="18"/>
                <w:szCs w:val="18"/>
              </w:rPr>
              <w:instrText xml:space="preserve"> \* MERGEFORMAT </w:instrText>
            </w:r>
            <w:r w:rsidRPr="00E312D0">
              <w:rPr>
                <w:rFonts w:ascii="Arial" w:hAnsi="Arial" w:cs="Arial"/>
                <w:sz w:val="18"/>
                <w:szCs w:val="18"/>
              </w:rPr>
            </w:r>
            <w:r w:rsidRPr="00E312D0">
              <w:rPr>
                <w:rFonts w:ascii="Arial" w:hAnsi="Arial" w:cs="Arial"/>
                <w:sz w:val="18"/>
                <w:szCs w:val="18"/>
              </w:rPr>
              <w:fldChar w:fldCharType="separate"/>
            </w:r>
            <w:ins w:id="119" w:author="Amy Byers" w:date="2014-10-06T13:47:00Z">
              <w:r w:rsidRPr="00E312D0">
                <w:rPr>
                  <w:rFonts w:ascii="Arial" w:hAnsi="Arial" w:cs="Arial"/>
                  <w:sz w:val="18"/>
                  <w:szCs w:val="18"/>
                </w:rPr>
                <w:t>2.3</w:t>
              </w:r>
              <w:r w:rsidRPr="00E312D0">
                <w:rPr>
                  <w:rFonts w:ascii="Arial" w:hAnsi="Arial" w:cs="Arial"/>
                  <w:sz w:val="18"/>
                  <w:szCs w:val="18"/>
                </w:rPr>
                <w:fldChar w:fldCharType="end"/>
              </w:r>
            </w:ins>
            <w:ins w:id="120" w:author="Amy Byers" w:date="2014-10-06T13:48:00Z">
              <w:r w:rsidRPr="00E312D0">
                <w:rPr>
                  <w:rFonts w:ascii="Arial" w:hAnsi="Arial" w:cs="Arial"/>
                  <w:sz w:val="18"/>
                  <w:szCs w:val="18"/>
                </w:rPr>
                <w:t xml:space="preserve"> </w:t>
              </w:r>
            </w:ins>
            <w:ins w:id="121" w:author="Amy Byers" w:date="2014-10-06T13:47:00Z">
              <w:r w:rsidRPr="00E312D0">
                <w:rPr>
                  <w:rFonts w:ascii="Arial" w:hAnsi="Arial" w:cs="Arial"/>
                  <w:sz w:val="18"/>
                  <w:szCs w:val="18"/>
                </w:rPr>
                <w:fldChar w:fldCharType="begin"/>
              </w:r>
              <w:r w:rsidRPr="00E312D0">
                <w:rPr>
                  <w:rFonts w:ascii="Arial" w:hAnsi="Arial" w:cs="Arial"/>
                  <w:sz w:val="18"/>
                  <w:szCs w:val="18"/>
                </w:rPr>
                <w:instrText xml:space="preserve"> REF _Ref400366594 \h </w:instrText>
              </w:r>
            </w:ins>
            <w:r w:rsidRPr="00E312D0">
              <w:rPr>
                <w:rFonts w:ascii="Arial" w:hAnsi="Arial" w:cs="Arial"/>
                <w:sz w:val="18"/>
                <w:szCs w:val="18"/>
              </w:rPr>
              <w:instrText xml:space="preserve"> \* MERGEFORMAT </w:instrText>
            </w:r>
            <w:r w:rsidRPr="00E312D0">
              <w:rPr>
                <w:rFonts w:ascii="Arial" w:hAnsi="Arial" w:cs="Arial"/>
                <w:sz w:val="18"/>
                <w:szCs w:val="18"/>
              </w:rPr>
            </w:r>
            <w:r w:rsidRPr="00E312D0">
              <w:rPr>
                <w:rFonts w:ascii="Arial" w:hAnsi="Arial" w:cs="Arial"/>
                <w:sz w:val="18"/>
                <w:szCs w:val="18"/>
              </w:rPr>
              <w:fldChar w:fldCharType="separate"/>
            </w:r>
            <w:ins w:id="122" w:author="Amy Byers" w:date="2014-10-06T13:47:00Z">
              <w:r w:rsidRPr="00E312D0">
                <w:rPr>
                  <w:rFonts w:ascii="Arial" w:hAnsi="Arial" w:cs="Arial"/>
                  <w:sz w:val="18"/>
                  <w:szCs w:val="18"/>
                </w:rPr>
                <w:t>Main Flow</w:t>
              </w:r>
              <w:r w:rsidRPr="00E312D0">
                <w:rPr>
                  <w:rFonts w:ascii="Arial" w:hAnsi="Arial" w:cs="Arial"/>
                  <w:sz w:val="18"/>
                  <w:szCs w:val="18"/>
                </w:rPr>
                <w:fldChar w:fldCharType="end"/>
              </w:r>
            </w:ins>
          </w:p>
          <w:p w:rsidR="00E312D0" w:rsidRPr="00E312D0" w:rsidRDefault="00E312D0" w:rsidP="00B50B16">
            <w:pPr>
              <w:numPr>
                <w:ilvl w:val="0"/>
                <w:numId w:val="1"/>
              </w:numPr>
              <w:rPr>
                <w:ins w:id="123" w:author="Amy Byers" w:date="2014-10-06T13:48:00Z"/>
                <w:rFonts w:ascii="Arial" w:hAnsi="Arial" w:cs="Arial"/>
                <w:sz w:val="18"/>
                <w:szCs w:val="18"/>
              </w:rPr>
            </w:pPr>
            <w:ins w:id="124" w:author="Amy Byers" w:date="2014-10-06T13:48:00Z">
              <w:r w:rsidRPr="00E312D0">
                <w:rPr>
                  <w:rFonts w:ascii="Arial" w:hAnsi="Arial" w:cs="Arial"/>
                  <w:sz w:val="18"/>
                  <w:szCs w:val="18"/>
                </w:rPr>
                <w:fldChar w:fldCharType="begin"/>
              </w:r>
              <w:r w:rsidRPr="00E312D0">
                <w:rPr>
                  <w:rFonts w:ascii="Arial" w:hAnsi="Arial" w:cs="Arial"/>
                  <w:sz w:val="18"/>
                  <w:szCs w:val="18"/>
                </w:rPr>
                <w:instrText xml:space="preserve"> REF _Ref400366610 \r \h </w:instrText>
              </w:r>
            </w:ins>
            <w:r w:rsidRPr="00E312D0">
              <w:rPr>
                <w:rFonts w:ascii="Arial" w:hAnsi="Arial" w:cs="Arial"/>
                <w:sz w:val="18"/>
                <w:szCs w:val="18"/>
              </w:rPr>
              <w:instrText xml:space="preserve"> \* MERGEFORMAT </w:instrText>
            </w:r>
            <w:r w:rsidRPr="00E312D0">
              <w:rPr>
                <w:rFonts w:ascii="Arial" w:hAnsi="Arial" w:cs="Arial"/>
                <w:sz w:val="18"/>
                <w:szCs w:val="18"/>
              </w:rPr>
            </w:r>
            <w:r w:rsidRPr="00E312D0">
              <w:rPr>
                <w:rFonts w:ascii="Arial" w:hAnsi="Arial" w:cs="Arial"/>
                <w:sz w:val="18"/>
                <w:szCs w:val="18"/>
              </w:rPr>
              <w:fldChar w:fldCharType="separate"/>
            </w:r>
            <w:ins w:id="125" w:author="Amy Byers" w:date="2014-10-06T13:48:00Z">
              <w:r w:rsidRPr="00E312D0">
                <w:rPr>
                  <w:rFonts w:ascii="Arial" w:hAnsi="Arial" w:cs="Arial"/>
                  <w:sz w:val="18"/>
                  <w:szCs w:val="18"/>
                </w:rPr>
                <w:t>2.6</w:t>
              </w:r>
              <w:r w:rsidRPr="00E312D0">
                <w:rPr>
                  <w:rFonts w:ascii="Arial" w:hAnsi="Arial" w:cs="Arial"/>
                  <w:sz w:val="18"/>
                  <w:szCs w:val="18"/>
                </w:rPr>
                <w:fldChar w:fldCharType="end"/>
              </w:r>
              <w:r w:rsidRPr="00E312D0">
                <w:rPr>
                  <w:rFonts w:ascii="Arial" w:hAnsi="Arial" w:cs="Arial"/>
                  <w:sz w:val="18"/>
                  <w:szCs w:val="18"/>
                </w:rPr>
                <w:t xml:space="preserve"> </w:t>
              </w:r>
              <w:r w:rsidRPr="00E312D0">
                <w:rPr>
                  <w:rFonts w:ascii="Arial" w:hAnsi="Arial" w:cs="Arial"/>
                  <w:sz w:val="18"/>
                  <w:szCs w:val="18"/>
                </w:rPr>
                <w:fldChar w:fldCharType="begin"/>
              </w:r>
              <w:r w:rsidRPr="00E312D0">
                <w:rPr>
                  <w:rFonts w:ascii="Arial" w:hAnsi="Arial" w:cs="Arial"/>
                  <w:sz w:val="18"/>
                  <w:szCs w:val="18"/>
                </w:rPr>
                <w:instrText xml:space="preserve"> REF _Ref400366613 \h </w:instrText>
              </w:r>
            </w:ins>
            <w:r w:rsidRPr="00E312D0">
              <w:rPr>
                <w:rFonts w:ascii="Arial" w:hAnsi="Arial" w:cs="Arial"/>
                <w:sz w:val="18"/>
                <w:szCs w:val="18"/>
              </w:rPr>
              <w:instrText xml:space="preserve"> \* MERGEFORMAT </w:instrText>
            </w:r>
            <w:r w:rsidRPr="00E312D0">
              <w:rPr>
                <w:rFonts w:ascii="Arial" w:hAnsi="Arial" w:cs="Arial"/>
                <w:sz w:val="18"/>
                <w:szCs w:val="18"/>
              </w:rPr>
            </w:r>
            <w:r w:rsidRPr="00E312D0">
              <w:rPr>
                <w:rFonts w:ascii="Arial" w:hAnsi="Arial" w:cs="Arial"/>
                <w:sz w:val="18"/>
                <w:szCs w:val="18"/>
              </w:rPr>
              <w:fldChar w:fldCharType="separate"/>
            </w:r>
            <w:ins w:id="126" w:author="Amy Byers" w:date="2014-10-06T13:48:00Z">
              <w:r w:rsidRPr="00E312D0">
                <w:rPr>
                  <w:rFonts w:ascii="Arial" w:hAnsi="Arial" w:cs="Arial"/>
                  <w:sz w:val="18"/>
                  <w:szCs w:val="18"/>
                </w:rPr>
                <w:t>Special Requirements</w:t>
              </w:r>
              <w:r w:rsidRPr="00E312D0">
                <w:rPr>
                  <w:rFonts w:ascii="Arial" w:hAnsi="Arial" w:cs="Arial"/>
                  <w:sz w:val="18"/>
                  <w:szCs w:val="18"/>
                </w:rPr>
                <w:fldChar w:fldCharType="end"/>
              </w:r>
            </w:ins>
          </w:p>
          <w:p w:rsidR="00B50B16" w:rsidRPr="00E312D0" w:rsidRDefault="00E312D0" w:rsidP="00B50B16">
            <w:pPr>
              <w:numPr>
                <w:ilvl w:val="0"/>
                <w:numId w:val="1"/>
              </w:numPr>
              <w:rPr>
                <w:ins w:id="127" w:author="Amy Byers" w:date="2014-10-06T13:36:00Z"/>
                <w:rFonts w:ascii="Arial" w:hAnsi="Arial" w:cs="Arial"/>
                <w:sz w:val="18"/>
                <w:szCs w:val="18"/>
              </w:rPr>
            </w:pPr>
            <w:ins w:id="128" w:author="Amy Byers" w:date="2014-10-06T13:48:00Z">
              <w:r w:rsidRPr="00E312D0">
                <w:rPr>
                  <w:rFonts w:ascii="Arial" w:hAnsi="Arial" w:cs="Arial"/>
                  <w:sz w:val="18"/>
                  <w:szCs w:val="18"/>
                </w:rPr>
                <w:fldChar w:fldCharType="begin"/>
              </w:r>
              <w:r w:rsidRPr="00E312D0">
                <w:rPr>
                  <w:rFonts w:ascii="Arial" w:hAnsi="Arial" w:cs="Arial"/>
                  <w:sz w:val="18"/>
                  <w:szCs w:val="18"/>
                </w:rPr>
                <w:instrText xml:space="preserve"> REF _Ref323134362 \r \h </w:instrText>
              </w:r>
            </w:ins>
            <w:r w:rsidRPr="00E312D0">
              <w:rPr>
                <w:rFonts w:ascii="Arial" w:hAnsi="Arial" w:cs="Arial"/>
                <w:sz w:val="18"/>
                <w:szCs w:val="18"/>
              </w:rPr>
              <w:instrText xml:space="preserve"> \* MERGEFORMAT </w:instrText>
            </w:r>
            <w:r w:rsidRPr="00E312D0">
              <w:rPr>
                <w:rFonts w:ascii="Arial" w:hAnsi="Arial" w:cs="Arial"/>
                <w:sz w:val="18"/>
                <w:szCs w:val="18"/>
              </w:rPr>
            </w:r>
            <w:r w:rsidRPr="00E312D0">
              <w:rPr>
                <w:rFonts w:ascii="Arial" w:hAnsi="Arial" w:cs="Arial"/>
                <w:sz w:val="18"/>
                <w:szCs w:val="18"/>
              </w:rPr>
              <w:fldChar w:fldCharType="separate"/>
            </w:r>
            <w:ins w:id="129" w:author="Amy Byers" w:date="2014-10-06T13:48:00Z">
              <w:r w:rsidRPr="00E312D0">
                <w:rPr>
                  <w:rFonts w:ascii="Arial" w:hAnsi="Arial" w:cs="Arial"/>
                  <w:sz w:val="18"/>
                  <w:szCs w:val="18"/>
                </w:rPr>
                <w:t>4.1.6</w:t>
              </w:r>
              <w:r w:rsidRPr="00E312D0">
                <w:rPr>
                  <w:rFonts w:ascii="Arial" w:hAnsi="Arial" w:cs="Arial"/>
                  <w:sz w:val="18"/>
                  <w:szCs w:val="18"/>
                </w:rPr>
                <w:fldChar w:fldCharType="end"/>
              </w:r>
              <w:r w:rsidRPr="00E312D0">
                <w:rPr>
                  <w:rFonts w:ascii="Arial" w:hAnsi="Arial" w:cs="Arial"/>
                  <w:sz w:val="18"/>
                  <w:szCs w:val="18"/>
                </w:rPr>
                <w:t xml:space="preserve"> </w:t>
              </w:r>
              <w:r w:rsidRPr="00E312D0">
                <w:rPr>
                  <w:rFonts w:ascii="Arial" w:hAnsi="Arial" w:cs="Arial"/>
                  <w:sz w:val="18"/>
                  <w:szCs w:val="18"/>
                </w:rPr>
                <w:fldChar w:fldCharType="begin"/>
              </w:r>
              <w:r w:rsidRPr="00E312D0">
                <w:rPr>
                  <w:rFonts w:ascii="Arial" w:hAnsi="Arial" w:cs="Arial"/>
                  <w:sz w:val="18"/>
                  <w:szCs w:val="18"/>
                </w:rPr>
                <w:instrText xml:space="preserve"> REF _Ref323134362 \h </w:instrText>
              </w:r>
            </w:ins>
            <w:r w:rsidRPr="00E312D0">
              <w:rPr>
                <w:rFonts w:ascii="Arial" w:hAnsi="Arial" w:cs="Arial"/>
                <w:sz w:val="18"/>
                <w:szCs w:val="18"/>
              </w:rPr>
              <w:instrText xml:space="preserve"> \* MERGEFORMAT </w:instrText>
            </w:r>
            <w:r w:rsidRPr="00E312D0">
              <w:rPr>
                <w:rFonts w:ascii="Arial" w:hAnsi="Arial" w:cs="Arial"/>
                <w:sz w:val="18"/>
                <w:szCs w:val="18"/>
              </w:rPr>
            </w:r>
            <w:r w:rsidRPr="00E312D0">
              <w:rPr>
                <w:rFonts w:ascii="Arial" w:hAnsi="Arial" w:cs="Arial"/>
                <w:sz w:val="18"/>
                <w:szCs w:val="18"/>
              </w:rPr>
              <w:fldChar w:fldCharType="separate"/>
            </w:r>
            <w:ins w:id="130" w:author="Amy Byers" w:date="2014-10-06T13:48:00Z">
              <w:r w:rsidRPr="00E312D0">
                <w:rPr>
                  <w:rFonts w:ascii="Arial" w:hAnsi="Arial" w:cs="Arial"/>
                  <w:sz w:val="18"/>
                  <w:szCs w:val="18"/>
                </w:rPr>
                <w:t>No Results Found</w:t>
              </w:r>
              <w:r w:rsidRPr="00E312D0">
                <w:rPr>
                  <w:rFonts w:ascii="Arial" w:hAnsi="Arial" w:cs="Arial"/>
                  <w:sz w:val="18"/>
                  <w:szCs w:val="18"/>
                </w:rPr>
                <w:fldChar w:fldCharType="end"/>
              </w:r>
            </w:ins>
          </w:p>
        </w:tc>
      </w:tr>
      <w:tr w:rsidR="00B50B16" w:rsidRPr="00E312D0" w:rsidTr="0011607C">
        <w:trPr>
          <w:cantSplit/>
          <w:ins w:id="131" w:author="Amy Byers" w:date="2014-10-06T13:36:00Z"/>
        </w:trPr>
        <w:tc>
          <w:tcPr>
            <w:tcW w:w="926" w:type="dxa"/>
            <w:tcBorders>
              <w:top w:val="single" w:sz="8" w:space="0" w:color="4F81BD"/>
              <w:left w:val="single" w:sz="8" w:space="0" w:color="4F81BD"/>
              <w:bottom w:val="single" w:sz="8" w:space="0" w:color="4F81BD"/>
              <w:right w:val="single" w:sz="8" w:space="0" w:color="4F81BD"/>
            </w:tcBorders>
            <w:shd w:val="clear" w:color="auto" w:fill="auto"/>
          </w:tcPr>
          <w:p w:rsidR="00B50B16" w:rsidRPr="00E312D0" w:rsidRDefault="00B50B16" w:rsidP="00B50B16">
            <w:pPr>
              <w:rPr>
                <w:ins w:id="132" w:author="Amy Byers" w:date="2014-10-06T13:36:00Z"/>
                <w:rFonts w:ascii="Arial" w:hAnsi="Arial" w:cs="Arial"/>
                <w:sz w:val="18"/>
                <w:szCs w:val="18"/>
              </w:rPr>
            </w:pPr>
            <w:ins w:id="133" w:author="Amy Byers" w:date="2014-10-06T13:36:00Z">
              <w:r w:rsidRPr="00E312D0">
                <w:rPr>
                  <w:rFonts w:ascii="Arial" w:hAnsi="Arial" w:cs="Arial"/>
                  <w:sz w:val="18"/>
                  <w:szCs w:val="18"/>
                </w:rPr>
                <w:t>2.10</w:t>
              </w:r>
            </w:ins>
          </w:p>
        </w:tc>
        <w:tc>
          <w:tcPr>
            <w:tcW w:w="2250" w:type="dxa"/>
            <w:tcBorders>
              <w:top w:val="single" w:sz="8" w:space="0" w:color="4F81BD"/>
              <w:left w:val="single" w:sz="8" w:space="0" w:color="4F81BD"/>
              <w:bottom w:val="single" w:sz="8" w:space="0" w:color="4F81BD"/>
              <w:right w:val="single" w:sz="8" w:space="0" w:color="4F81BD"/>
            </w:tcBorders>
          </w:tcPr>
          <w:p w:rsidR="00B50B16" w:rsidRPr="00E312D0" w:rsidRDefault="00B50B16" w:rsidP="00B50B16">
            <w:pPr>
              <w:rPr>
                <w:ins w:id="134" w:author="Amy Byers" w:date="2014-10-06T13:36:00Z"/>
                <w:rFonts w:ascii="Arial" w:hAnsi="Arial" w:cs="Arial"/>
                <w:sz w:val="18"/>
                <w:szCs w:val="18"/>
              </w:rPr>
            </w:pPr>
            <w:ins w:id="135" w:author="Amy Byers" w:date="2014-10-06T13:36:00Z">
              <w:r w:rsidRPr="00E312D0">
                <w:rPr>
                  <w:rFonts w:ascii="Arial" w:hAnsi="Arial" w:cs="Arial"/>
                  <w:sz w:val="18"/>
                  <w:szCs w:val="18"/>
                </w:rPr>
                <w:t>Customer Capture</w:t>
              </w:r>
            </w:ins>
          </w:p>
        </w:tc>
        <w:tc>
          <w:tcPr>
            <w:tcW w:w="5220" w:type="dxa"/>
            <w:tcBorders>
              <w:top w:val="single" w:sz="8" w:space="0" w:color="4F81BD"/>
              <w:left w:val="single" w:sz="8" w:space="0" w:color="4F81BD"/>
              <w:bottom w:val="single" w:sz="8" w:space="0" w:color="4F81BD"/>
              <w:right w:val="single" w:sz="8" w:space="0" w:color="4F81BD"/>
            </w:tcBorders>
            <w:shd w:val="clear" w:color="auto" w:fill="auto"/>
          </w:tcPr>
          <w:p w:rsidR="00B50B16" w:rsidRPr="00E312D0" w:rsidRDefault="00B50B16" w:rsidP="00B50B16">
            <w:pPr>
              <w:rPr>
                <w:ins w:id="136" w:author="Amy Byers" w:date="2014-10-06T13:36:00Z"/>
                <w:rFonts w:ascii="Arial" w:hAnsi="Arial" w:cs="Arial"/>
                <w:sz w:val="18"/>
                <w:szCs w:val="18"/>
              </w:rPr>
            </w:pPr>
            <w:ins w:id="137" w:author="Amy Byers" w:date="2014-10-06T13:36:00Z">
              <w:r w:rsidRPr="00E312D0">
                <w:rPr>
                  <w:rFonts w:ascii="Arial" w:hAnsi="Arial" w:cs="Arial"/>
                  <w:sz w:val="18"/>
                  <w:szCs w:val="18"/>
                </w:rPr>
                <w:t>When customer capture is presented, it will be prepopulate with previously captured data (if applicable).</w:t>
              </w:r>
            </w:ins>
          </w:p>
        </w:tc>
        <w:tc>
          <w:tcPr>
            <w:tcW w:w="2250" w:type="dxa"/>
            <w:tcBorders>
              <w:top w:val="single" w:sz="8" w:space="0" w:color="4F81BD"/>
              <w:left w:val="single" w:sz="8" w:space="0" w:color="4F81BD"/>
              <w:bottom w:val="single" w:sz="8" w:space="0" w:color="4F81BD"/>
              <w:right w:val="single" w:sz="8" w:space="0" w:color="4F81BD"/>
            </w:tcBorders>
            <w:shd w:val="clear" w:color="auto" w:fill="auto"/>
            <w:vAlign w:val="center"/>
          </w:tcPr>
          <w:p w:rsidR="00B50B16" w:rsidRPr="00E312D0" w:rsidRDefault="00E312D0" w:rsidP="00B50B16">
            <w:pPr>
              <w:numPr>
                <w:ilvl w:val="0"/>
                <w:numId w:val="1"/>
              </w:numPr>
              <w:rPr>
                <w:ins w:id="138" w:author="Amy Byers" w:date="2014-10-06T13:36:00Z"/>
                <w:rFonts w:ascii="Arial" w:hAnsi="Arial" w:cs="Arial"/>
                <w:sz w:val="18"/>
                <w:szCs w:val="18"/>
              </w:rPr>
            </w:pPr>
            <w:ins w:id="139" w:author="Amy Byers" w:date="2014-10-06T13:47:00Z">
              <w:r w:rsidRPr="00E312D0">
                <w:rPr>
                  <w:rFonts w:ascii="Arial" w:hAnsi="Arial" w:cs="Arial"/>
                  <w:sz w:val="18"/>
                  <w:szCs w:val="18"/>
                </w:rPr>
                <w:fldChar w:fldCharType="begin"/>
              </w:r>
              <w:r w:rsidRPr="00E312D0">
                <w:rPr>
                  <w:rFonts w:ascii="Arial" w:hAnsi="Arial" w:cs="Arial"/>
                  <w:sz w:val="18"/>
                  <w:szCs w:val="18"/>
                </w:rPr>
                <w:instrText xml:space="preserve"> REF _Ref399406631 \r \h  \* MERGEFORMAT </w:instrText>
              </w:r>
            </w:ins>
            <w:r w:rsidRPr="00E312D0">
              <w:rPr>
                <w:rFonts w:ascii="Arial" w:hAnsi="Arial" w:cs="Arial"/>
                <w:sz w:val="18"/>
                <w:szCs w:val="18"/>
              </w:rPr>
            </w:r>
            <w:ins w:id="140" w:author="Amy Byers" w:date="2014-10-06T13:47:00Z">
              <w:r w:rsidRPr="00E312D0">
                <w:rPr>
                  <w:rFonts w:ascii="Arial" w:hAnsi="Arial" w:cs="Arial"/>
                  <w:sz w:val="18"/>
                  <w:szCs w:val="18"/>
                </w:rPr>
                <w:fldChar w:fldCharType="separate"/>
              </w:r>
              <w:r w:rsidRPr="00E312D0">
                <w:rPr>
                  <w:rFonts w:ascii="Arial" w:hAnsi="Arial" w:cs="Arial"/>
                  <w:sz w:val="18"/>
                  <w:szCs w:val="18"/>
                </w:rPr>
                <w:t>2.4.1</w:t>
              </w:r>
              <w:r w:rsidRPr="00E312D0">
                <w:rPr>
                  <w:rFonts w:ascii="Arial" w:hAnsi="Arial" w:cs="Arial"/>
                  <w:sz w:val="18"/>
                  <w:szCs w:val="18"/>
                </w:rPr>
                <w:fldChar w:fldCharType="end"/>
              </w:r>
              <w:r w:rsidRPr="00E312D0">
                <w:rPr>
                  <w:rFonts w:ascii="Arial" w:hAnsi="Arial" w:cs="Arial"/>
                  <w:sz w:val="18"/>
                  <w:szCs w:val="18"/>
                </w:rPr>
                <w:t xml:space="preserve"> </w:t>
              </w:r>
              <w:r w:rsidRPr="00E312D0">
                <w:rPr>
                  <w:rFonts w:ascii="Arial" w:hAnsi="Arial" w:cs="Arial"/>
                  <w:sz w:val="18"/>
                  <w:szCs w:val="18"/>
                </w:rPr>
                <w:fldChar w:fldCharType="begin"/>
              </w:r>
              <w:r w:rsidRPr="00E312D0">
                <w:rPr>
                  <w:rFonts w:ascii="Arial" w:hAnsi="Arial" w:cs="Arial"/>
                  <w:sz w:val="18"/>
                  <w:szCs w:val="18"/>
                </w:rPr>
                <w:instrText xml:space="preserve"> REF _Ref399406631 \h  \* MERGEFORMAT </w:instrText>
              </w:r>
            </w:ins>
            <w:r w:rsidRPr="00E312D0">
              <w:rPr>
                <w:rFonts w:ascii="Arial" w:hAnsi="Arial" w:cs="Arial"/>
                <w:sz w:val="18"/>
                <w:szCs w:val="18"/>
              </w:rPr>
            </w:r>
            <w:ins w:id="141" w:author="Amy Byers" w:date="2014-10-06T13:47:00Z">
              <w:r w:rsidRPr="00E312D0">
                <w:rPr>
                  <w:rFonts w:ascii="Arial" w:hAnsi="Arial" w:cs="Arial"/>
                  <w:sz w:val="18"/>
                  <w:szCs w:val="18"/>
                </w:rPr>
                <w:fldChar w:fldCharType="separate"/>
              </w:r>
              <w:r w:rsidRPr="00E312D0">
                <w:rPr>
                  <w:rFonts w:ascii="Arial" w:hAnsi="Arial" w:cs="Arial"/>
                  <w:sz w:val="18"/>
                  <w:szCs w:val="18"/>
                </w:rPr>
                <w:t>Customer Add</w:t>
              </w:r>
              <w:r w:rsidRPr="00E312D0">
                <w:rPr>
                  <w:rFonts w:ascii="Arial" w:hAnsi="Arial" w:cs="Arial"/>
                  <w:sz w:val="18"/>
                  <w:szCs w:val="18"/>
                </w:rPr>
                <w:fldChar w:fldCharType="end"/>
              </w:r>
            </w:ins>
          </w:p>
        </w:tc>
      </w:tr>
      <w:tr w:rsidR="008277EA" w:rsidRPr="00E312D0" w:rsidTr="0011607C">
        <w:trPr>
          <w:cantSplit/>
          <w:ins w:id="142" w:author="Amy Byers" w:date="2014-10-06T14:29:00Z"/>
        </w:trPr>
        <w:tc>
          <w:tcPr>
            <w:tcW w:w="926" w:type="dxa"/>
            <w:tcBorders>
              <w:top w:val="single" w:sz="8" w:space="0" w:color="4F81BD"/>
              <w:left w:val="single" w:sz="8" w:space="0" w:color="4F81BD"/>
              <w:bottom w:val="single" w:sz="8" w:space="0" w:color="4F81BD"/>
              <w:right w:val="single" w:sz="8" w:space="0" w:color="4F81BD"/>
            </w:tcBorders>
            <w:shd w:val="clear" w:color="auto" w:fill="auto"/>
          </w:tcPr>
          <w:p w:rsidR="008277EA" w:rsidRPr="00E312D0" w:rsidRDefault="008277EA" w:rsidP="00B50B16">
            <w:pPr>
              <w:rPr>
                <w:ins w:id="143" w:author="Amy Byers" w:date="2014-10-06T14:29:00Z"/>
                <w:rFonts w:ascii="Arial" w:hAnsi="Arial" w:cs="Arial"/>
                <w:sz w:val="18"/>
                <w:szCs w:val="18"/>
              </w:rPr>
            </w:pPr>
            <w:ins w:id="144" w:author="Amy Byers" w:date="2014-10-06T14:29:00Z">
              <w:r>
                <w:rPr>
                  <w:rFonts w:ascii="Arial" w:hAnsi="Arial" w:cs="Arial"/>
                  <w:sz w:val="18"/>
                  <w:szCs w:val="18"/>
                </w:rPr>
                <w:t>2.16.1</w:t>
              </w:r>
            </w:ins>
          </w:p>
        </w:tc>
        <w:tc>
          <w:tcPr>
            <w:tcW w:w="2250" w:type="dxa"/>
            <w:tcBorders>
              <w:top w:val="single" w:sz="8" w:space="0" w:color="4F81BD"/>
              <w:left w:val="single" w:sz="8" w:space="0" w:color="4F81BD"/>
              <w:bottom w:val="single" w:sz="8" w:space="0" w:color="4F81BD"/>
              <w:right w:val="single" w:sz="8" w:space="0" w:color="4F81BD"/>
            </w:tcBorders>
          </w:tcPr>
          <w:p w:rsidR="008277EA" w:rsidRPr="00E312D0" w:rsidRDefault="008277EA" w:rsidP="00B50B16">
            <w:pPr>
              <w:rPr>
                <w:ins w:id="145" w:author="Amy Byers" w:date="2014-10-06T14:29:00Z"/>
                <w:rFonts w:ascii="Arial" w:hAnsi="Arial" w:cs="Arial"/>
                <w:sz w:val="18"/>
                <w:szCs w:val="18"/>
              </w:rPr>
            </w:pPr>
            <w:ins w:id="146" w:author="Amy Byers" w:date="2014-10-06T14:29:00Z">
              <w:r>
                <w:rPr>
                  <w:rFonts w:ascii="Arial" w:hAnsi="Arial" w:cs="Arial"/>
                  <w:sz w:val="18"/>
                  <w:szCs w:val="18"/>
                </w:rPr>
                <w:t>Customer Capture</w:t>
              </w:r>
            </w:ins>
          </w:p>
        </w:tc>
        <w:tc>
          <w:tcPr>
            <w:tcW w:w="5220" w:type="dxa"/>
            <w:tcBorders>
              <w:top w:val="single" w:sz="8" w:space="0" w:color="4F81BD"/>
              <w:left w:val="single" w:sz="8" w:space="0" w:color="4F81BD"/>
              <w:bottom w:val="single" w:sz="8" w:space="0" w:color="4F81BD"/>
              <w:right w:val="single" w:sz="8" w:space="0" w:color="4F81BD"/>
            </w:tcBorders>
            <w:shd w:val="clear" w:color="auto" w:fill="auto"/>
          </w:tcPr>
          <w:p w:rsidR="008277EA" w:rsidRPr="00E312D0" w:rsidRDefault="008277EA" w:rsidP="00B50B16">
            <w:pPr>
              <w:rPr>
                <w:ins w:id="147" w:author="Amy Byers" w:date="2014-10-06T14:29:00Z"/>
                <w:rFonts w:ascii="Arial" w:hAnsi="Arial" w:cs="Arial"/>
                <w:sz w:val="18"/>
                <w:szCs w:val="18"/>
              </w:rPr>
            </w:pPr>
            <w:ins w:id="148" w:author="Amy Byers" w:date="2014-10-06T14:29:00Z">
              <w:r w:rsidRPr="008277EA">
                <w:rPr>
                  <w:rFonts w:ascii="Arial" w:hAnsi="Arial" w:cs="Arial"/>
                  <w:sz w:val="18"/>
                  <w:szCs w:val="18"/>
                </w:rPr>
                <w:t>Customers will not be required to interact with any device in order to validate the captured information (Both system prompted and user initiated customer capture).</w:t>
              </w:r>
            </w:ins>
          </w:p>
        </w:tc>
        <w:tc>
          <w:tcPr>
            <w:tcW w:w="2250" w:type="dxa"/>
            <w:tcBorders>
              <w:top w:val="single" w:sz="8" w:space="0" w:color="4F81BD"/>
              <w:left w:val="single" w:sz="8" w:space="0" w:color="4F81BD"/>
              <w:bottom w:val="single" w:sz="8" w:space="0" w:color="4F81BD"/>
              <w:right w:val="single" w:sz="8" w:space="0" w:color="4F81BD"/>
            </w:tcBorders>
            <w:shd w:val="clear" w:color="auto" w:fill="auto"/>
            <w:vAlign w:val="center"/>
          </w:tcPr>
          <w:p w:rsidR="008277EA" w:rsidRPr="00E312D0" w:rsidRDefault="008277EA" w:rsidP="008277EA">
            <w:pPr>
              <w:numPr>
                <w:ilvl w:val="0"/>
                <w:numId w:val="1"/>
              </w:numPr>
              <w:rPr>
                <w:ins w:id="149" w:author="Amy Byers" w:date="2014-10-06T14:29:00Z"/>
                <w:rFonts w:ascii="Arial" w:hAnsi="Arial" w:cs="Arial"/>
                <w:sz w:val="18"/>
                <w:szCs w:val="18"/>
              </w:rPr>
            </w:pPr>
            <w:ins w:id="150" w:author="Amy Byers" w:date="2014-10-06T14:30:00Z">
              <w:r w:rsidRPr="00E312D0">
                <w:rPr>
                  <w:rFonts w:ascii="Arial" w:hAnsi="Arial" w:cs="Arial"/>
                  <w:sz w:val="18"/>
                  <w:szCs w:val="18"/>
                </w:rPr>
                <w:fldChar w:fldCharType="begin"/>
              </w:r>
              <w:r w:rsidRPr="00E312D0">
                <w:rPr>
                  <w:rFonts w:ascii="Arial" w:hAnsi="Arial" w:cs="Arial"/>
                  <w:sz w:val="18"/>
                  <w:szCs w:val="18"/>
                </w:rPr>
                <w:instrText xml:space="preserve"> REF _Ref400366591 \r \h  \* MERGEFORMAT </w:instrText>
              </w:r>
              <w:r w:rsidRPr="00E312D0">
                <w:rPr>
                  <w:rFonts w:ascii="Arial" w:hAnsi="Arial" w:cs="Arial"/>
                  <w:sz w:val="18"/>
                  <w:szCs w:val="18"/>
                </w:rPr>
              </w:r>
              <w:r w:rsidRPr="00E312D0">
                <w:rPr>
                  <w:rFonts w:ascii="Arial" w:hAnsi="Arial" w:cs="Arial"/>
                  <w:sz w:val="18"/>
                  <w:szCs w:val="18"/>
                </w:rPr>
                <w:fldChar w:fldCharType="separate"/>
              </w:r>
              <w:r w:rsidRPr="00E312D0">
                <w:rPr>
                  <w:rFonts w:ascii="Arial" w:hAnsi="Arial" w:cs="Arial"/>
                  <w:sz w:val="18"/>
                  <w:szCs w:val="18"/>
                </w:rPr>
                <w:t>2.3</w:t>
              </w:r>
              <w:r w:rsidRPr="00E312D0">
                <w:rPr>
                  <w:rFonts w:ascii="Arial" w:hAnsi="Arial" w:cs="Arial"/>
                  <w:sz w:val="18"/>
                  <w:szCs w:val="18"/>
                </w:rPr>
                <w:fldChar w:fldCharType="end"/>
              </w:r>
              <w:r w:rsidRPr="00E312D0">
                <w:rPr>
                  <w:rFonts w:ascii="Arial" w:hAnsi="Arial" w:cs="Arial"/>
                  <w:sz w:val="18"/>
                  <w:szCs w:val="18"/>
                </w:rPr>
                <w:t xml:space="preserve"> </w:t>
              </w:r>
              <w:r w:rsidRPr="00E312D0">
                <w:rPr>
                  <w:rFonts w:ascii="Arial" w:hAnsi="Arial" w:cs="Arial"/>
                  <w:sz w:val="18"/>
                  <w:szCs w:val="18"/>
                </w:rPr>
                <w:fldChar w:fldCharType="begin"/>
              </w:r>
              <w:r w:rsidRPr="00E312D0">
                <w:rPr>
                  <w:rFonts w:ascii="Arial" w:hAnsi="Arial" w:cs="Arial"/>
                  <w:sz w:val="18"/>
                  <w:szCs w:val="18"/>
                </w:rPr>
                <w:instrText xml:space="preserve"> REF _Ref400366594 \h  \* MERGEFORMAT </w:instrText>
              </w:r>
              <w:r w:rsidRPr="00E312D0">
                <w:rPr>
                  <w:rFonts w:ascii="Arial" w:hAnsi="Arial" w:cs="Arial"/>
                  <w:sz w:val="18"/>
                  <w:szCs w:val="18"/>
                </w:rPr>
              </w:r>
              <w:r w:rsidRPr="00E312D0">
                <w:rPr>
                  <w:rFonts w:ascii="Arial" w:hAnsi="Arial" w:cs="Arial"/>
                  <w:sz w:val="18"/>
                  <w:szCs w:val="18"/>
                </w:rPr>
                <w:fldChar w:fldCharType="separate"/>
              </w:r>
              <w:r w:rsidRPr="00E312D0">
                <w:rPr>
                  <w:rFonts w:ascii="Arial" w:hAnsi="Arial" w:cs="Arial"/>
                  <w:sz w:val="18"/>
                  <w:szCs w:val="18"/>
                </w:rPr>
                <w:t>Main Flow</w:t>
              </w:r>
              <w:r w:rsidRPr="00E312D0">
                <w:rPr>
                  <w:rFonts w:ascii="Arial" w:hAnsi="Arial" w:cs="Arial"/>
                  <w:sz w:val="18"/>
                  <w:szCs w:val="18"/>
                </w:rPr>
                <w:fldChar w:fldCharType="end"/>
              </w:r>
            </w:ins>
            <w:bookmarkStart w:id="151" w:name="_GoBack"/>
            <w:bookmarkEnd w:id="151"/>
          </w:p>
        </w:tc>
      </w:tr>
    </w:tbl>
    <w:p w:rsidR="00B50B16" w:rsidRPr="00E312D0" w:rsidRDefault="00B50B16" w:rsidP="0011607C">
      <w:pPr>
        <w:rPr>
          <w:rStyle w:val="StyleArialBold"/>
        </w:rPr>
      </w:pPr>
    </w:p>
    <w:p w:rsidR="00A36851" w:rsidRPr="00B50B16" w:rsidRDefault="00A36851" w:rsidP="00A36851">
      <w:pPr>
        <w:pStyle w:val="Heading1"/>
        <w:rPr>
          <w:i/>
        </w:rPr>
      </w:pPr>
      <w:bookmarkStart w:id="152" w:name="_Toc399406989"/>
      <w:r w:rsidRPr="00B50B16">
        <w:rPr>
          <w:i/>
        </w:rPr>
        <w:t xml:space="preserve">Appendix </w:t>
      </w:r>
      <w:r w:rsidR="0011607C" w:rsidRPr="00B50B16">
        <w:fldChar w:fldCharType="begin"/>
      </w:r>
      <w:r w:rsidR="0011607C" w:rsidRPr="00B50B16">
        <w:instrText xml:space="preserve"> AUTONUMLGL  \* ALPHABETIC \e </w:instrText>
      </w:r>
      <w:r w:rsidR="0011607C" w:rsidRPr="00B50B16">
        <w:fldChar w:fldCharType="end"/>
      </w:r>
      <w:r w:rsidRPr="00B50B16">
        <w:rPr>
          <w:i/>
        </w:rPr>
        <w:t>: Glossary</w:t>
      </w:r>
      <w:bookmarkEnd w:id="89"/>
      <w:bookmarkEnd w:id="152"/>
    </w:p>
    <w:tbl>
      <w:tblPr>
        <w:tblW w:w="4890" w:type="pct"/>
        <w:tblInd w:w="144"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left w:w="115" w:type="dxa"/>
          <w:right w:w="115" w:type="dxa"/>
        </w:tblCellMar>
        <w:tblLook w:val="04A0" w:firstRow="1" w:lastRow="0" w:firstColumn="1" w:lastColumn="0" w:noHBand="0" w:noVBand="1"/>
      </w:tblPr>
      <w:tblGrid>
        <w:gridCol w:w="1848"/>
        <w:gridCol w:w="8695"/>
      </w:tblGrid>
      <w:tr w:rsidR="00A36851" w:rsidRPr="00B50B16" w:rsidTr="006E19BB">
        <w:trPr>
          <w:cantSplit/>
        </w:trPr>
        <w:tc>
          <w:tcPr>
            <w:tcW w:w="1879" w:type="dxa"/>
            <w:tcBorders>
              <w:top w:val="single" w:sz="8" w:space="0" w:color="4F81BD"/>
              <w:left w:val="single" w:sz="8" w:space="0" w:color="4F81BD"/>
              <w:bottom w:val="single" w:sz="18" w:space="0" w:color="4F81BD"/>
              <w:right w:val="single" w:sz="8" w:space="0" w:color="4F81BD"/>
            </w:tcBorders>
          </w:tcPr>
          <w:p w:rsidR="00A36851" w:rsidRPr="00E312D0" w:rsidRDefault="00A36851" w:rsidP="00411237">
            <w:pPr>
              <w:rPr>
                <w:rStyle w:val="StyleArialBold"/>
              </w:rPr>
            </w:pPr>
            <w:r w:rsidRPr="00E312D0">
              <w:rPr>
                <w:rStyle w:val="StyleArialBold"/>
              </w:rPr>
              <w:t>Term</w:t>
            </w:r>
          </w:p>
        </w:tc>
        <w:tc>
          <w:tcPr>
            <w:tcW w:w="8908" w:type="dxa"/>
            <w:tcBorders>
              <w:top w:val="single" w:sz="8" w:space="0" w:color="4F81BD"/>
              <w:left w:val="single" w:sz="8" w:space="0" w:color="4F81BD"/>
              <w:bottom w:val="single" w:sz="18" w:space="0" w:color="4F81BD"/>
              <w:right w:val="single" w:sz="8" w:space="0" w:color="4F81BD"/>
            </w:tcBorders>
          </w:tcPr>
          <w:p w:rsidR="00A36851" w:rsidRPr="00E312D0" w:rsidRDefault="00A36851" w:rsidP="00411237">
            <w:pPr>
              <w:rPr>
                <w:rStyle w:val="StyleArialBold"/>
              </w:rPr>
            </w:pPr>
            <w:r w:rsidRPr="00E312D0">
              <w:rPr>
                <w:rStyle w:val="StyleArialBold"/>
              </w:rPr>
              <w:t>Definition</w:t>
            </w:r>
          </w:p>
        </w:tc>
      </w:tr>
      <w:tr w:rsidR="00A36851" w:rsidRPr="00B50B16" w:rsidTr="006E19BB">
        <w:trPr>
          <w:cantSplit/>
        </w:trPr>
        <w:tc>
          <w:tcPr>
            <w:tcW w:w="1879" w:type="dxa"/>
            <w:tcBorders>
              <w:top w:val="single" w:sz="8" w:space="0" w:color="4F81BD"/>
              <w:left w:val="single" w:sz="8" w:space="0" w:color="4F81BD"/>
              <w:bottom w:val="single" w:sz="8" w:space="0" w:color="4F81BD"/>
              <w:right w:val="single" w:sz="8" w:space="0" w:color="4F81BD"/>
            </w:tcBorders>
            <w:shd w:val="clear" w:color="auto" w:fill="D3DFEE"/>
          </w:tcPr>
          <w:p w:rsidR="00A36851" w:rsidRPr="00B50B16" w:rsidRDefault="00A36851" w:rsidP="00411237">
            <w:pPr>
              <w:rPr>
                <w:rFonts w:ascii="Arial" w:hAnsi="Arial" w:cs="Arial"/>
                <w:bCs/>
                <w:szCs w:val="20"/>
              </w:rPr>
            </w:pPr>
          </w:p>
        </w:tc>
        <w:tc>
          <w:tcPr>
            <w:tcW w:w="8908" w:type="dxa"/>
            <w:tcBorders>
              <w:top w:val="single" w:sz="8" w:space="0" w:color="4F81BD"/>
              <w:left w:val="single" w:sz="8" w:space="0" w:color="4F81BD"/>
              <w:bottom w:val="single" w:sz="8" w:space="0" w:color="4F81BD"/>
              <w:right w:val="single" w:sz="8" w:space="0" w:color="4F81BD"/>
            </w:tcBorders>
            <w:shd w:val="clear" w:color="auto" w:fill="D3DFEE"/>
          </w:tcPr>
          <w:p w:rsidR="00A36851" w:rsidRPr="00B50B16" w:rsidRDefault="00A36851" w:rsidP="00411237">
            <w:pPr>
              <w:rPr>
                <w:rFonts w:ascii="Arial" w:hAnsi="Arial" w:cs="Arial"/>
                <w:szCs w:val="20"/>
              </w:rPr>
            </w:pPr>
          </w:p>
        </w:tc>
      </w:tr>
    </w:tbl>
    <w:p w:rsidR="00CB18A7" w:rsidRPr="00E312D0" w:rsidRDefault="00CB18A7" w:rsidP="00414418">
      <w:pPr>
        <w:rPr>
          <w:rStyle w:val="StyleArialBold"/>
        </w:rPr>
      </w:pPr>
    </w:p>
    <w:sectPr w:rsidR="00CB18A7" w:rsidRPr="00E312D0" w:rsidSect="00DD7ACA">
      <w:headerReference w:type="default" r:id="rId20"/>
      <w:footerReference w:type="default" r:id="rId21"/>
      <w:footerReference w:type="first" r:id="rId22"/>
      <w:pgSz w:w="12240" w:h="15840" w:code="1"/>
      <w:pgMar w:top="720" w:right="720" w:bottom="720" w:left="720" w:header="432" w:footer="432"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E6CD1" w:rsidRDefault="007E6CD1">
      <w:r>
        <w:separator/>
      </w:r>
    </w:p>
  </w:endnote>
  <w:endnote w:type="continuationSeparator" w:id="0">
    <w:p w:rsidR="007E6CD1" w:rsidRDefault="007E6CD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50B16" w:rsidRPr="00A6001F" w:rsidRDefault="00B50B16" w:rsidP="00A6001F">
    <w:pPr>
      <w:pStyle w:val="Footer"/>
      <w:jc w:val="right"/>
      <w:rPr>
        <w:sz w:val="18"/>
        <w:szCs w:val="18"/>
      </w:rPr>
    </w:pPr>
    <w:r>
      <w:ptab w:relativeTo="margin" w:alignment="center" w:leader="none"/>
    </w:r>
    <w:r>
      <w:ptab w:relativeTo="margin" w:alignment="right" w:leader="none"/>
    </w:r>
    <w:r w:rsidRPr="00091B36">
      <w:rPr>
        <w:i/>
        <w:sz w:val="18"/>
        <w:szCs w:val="18"/>
      </w:rP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50B16" w:rsidRDefault="00B50B16" w:rsidP="00AA76BC">
    <w:pPr>
      <w:ind w:left="72"/>
      <w:jc w:val="right"/>
      <w:rPr>
        <w:rFonts w:cs="Arial"/>
        <w:szCs w:val="20"/>
      </w:rPr>
    </w:pPr>
    <w:r w:rsidRPr="003C0044">
      <w:rPr>
        <w:rStyle w:val="Strong"/>
        <w:rFonts w:cs="Arial"/>
        <w:b w:val="0"/>
        <w:bdr w:val="none" w:sz="0" w:space="0" w:color="auto" w:frame="1"/>
      </w:rPr>
      <w:t xml:space="preserve">Stella Nova Technologies, </w:t>
    </w:r>
    <w:proofErr w:type="spellStart"/>
    <w:r w:rsidRPr="003C0044">
      <w:rPr>
        <w:rStyle w:val="Strong"/>
        <w:rFonts w:cs="Arial"/>
        <w:b w:val="0"/>
        <w:bdr w:val="none" w:sz="0" w:space="0" w:color="auto" w:frame="1"/>
      </w:rPr>
      <w:t>Inc</w:t>
    </w:r>
    <w:proofErr w:type="spellEnd"/>
    <w:r w:rsidRPr="005E21B2">
      <w:rPr>
        <w:rFonts w:cs="Arial"/>
      </w:rPr>
      <w:br/>
    </w:r>
    <w:r>
      <w:rPr>
        <w:rFonts w:cs="Arial"/>
        <w:szCs w:val="20"/>
      </w:rPr>
      <w:t>11635 North Park Drive</w:t>
    </w:r>
  </w:p>
  <w:p w:rsidR="00B50B16" w:rsidRDefault="00B50B16" w:rsidP="00AA76BC">
    <w:pPr>
      <w:ind w:left="72"/>
      <w:jc w:val="right"/>
      <w:rPr>
        <w:rFonts w:cs="Arial"/>
        <w:szCs w:val="20"/>
      </w:rPr>
    </w:pPr>
    <w:r>
      <w:rPr>
        <w:rFonts w:cs="Arial"/>
        <w:szCs w:val="20"/>
      </w:rPr>
      <w:t>Suite 100</w:t>
    </w:r>
  </w:p>
  <w:p w:rsidR="00B50B16" w:rsidRPr="005E21B2" w:rsidRDefault="00B50B16" w:rsidP="00AA76BC">
    <w:pPr>
      <w:ind w:left="72"/>
      <w:jc w:val="right"/>
      <w:rPr>
        <w:b/>
        <w:iCs/>
      </w:rPr>
    </w:pPr>
    <w:r>
      <w:rPr>
        <w:rFonts w:cs="Arial"/>
        <w:szCs w:val="20"/>
      </w:rPr>
      <w:t>Wake Forest, NC 27587</w:t>
    </w:r>
    <w:r w:rsidRPr="005E21B2">
      <w:rPr>
        <w:rFonts w:cs="Arial"/>
        <w:szCs w:val="20"/>
      </w:rPr>
      <w:br/>
    </w:r>
    <w:r>
      <w:rPr>
        <w:rFonts w:cs="Arial"/>
        <w:szCs w:val="20"/>
      </w:rPr>
      <w:t>919.435.9900</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E6CD1" w:rsidRDefault="007E6CD1">
      <w:r>
        <w:separator/>
      </w:r>
    </w:p>
  </w:footnote>
  <w:footnote w:type="continuationSeparator" w:id="0">
    <w:p w:rsidR="007E6CD1" w:rsidRDefault="007E6CD1">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4900" w:type="pct"/>
      <w:tblInd w:w="144" w:type="dxa"/>
      <w:tblLook w:val="04A0" w:firstRow="1" w:lastRow="0" w:firstColumn="1" w:lastColumn="0" w:noHBand="0" w:noVBand="1"/>
    </w:tblPr>
    <w:tblGrid>
      <w:gridCol w:w="5289"/>
      <w:gridCol w:w="5295"/>
    </w:tblGrid>
    <w:tr w:rsidR="00B50B16" w:rsidRPr="002A4723" w:rsidTr="00091B36">
      <w:trPr>
        <w:trHeight w:val="267"/>
      </w:trPr>
      <w:tc>
        <w:tcPr>
          <w:tcW w:w="5508" w:type="dxa"/>
          <w:vAlign w:val="center"/>
        </w:tcPr>
        <w:p w:rsidR="00B50B16" w:rsidRPr="002A4723" w:rsidRDefault="00B50B16" w:rsidP="003B6D48">
          <w:pPr>
            <w:pStyle w:val="Header"/>
            <w:rPr>
              <w:i/>
              <w:iCs/>
              <w:sz w:val="18"/>
              <w:szCs w:val="18"/>
            </w:rPr>
          </w:pPr>
          <w:r w:rsidRPr="002A4723">
            <w:rPr>
              <w:i/>
              <w:iCs/>
              <w:sz w:val="18"/>
              <w:szCs w:val="18"/>
            </w:rPr>
            <w:t>Customer Feature Document</w:t>
          </w:r>
        </w:p>
      </w:tc>
      <w:tc>
        <w:tcPr>
          <w:tcW w:w="5508" w:type="dxa"/>
          <w:vAlign w:val="center"/>
        </w:tcPr>
        <w:p w:rsidR="00B50B16" w:rsidRPr="002A4723" w:rsidRDefault="00B50B16" w:rsidP="00B50B16">
          <w:pPr>
            <w:pStyle w:val="Header"/>
            <w:jc w:val="right"/>
            <w:rPr>
              <w:i/>
              <w:sz w:val="18"/>
              <w:szCs w:val="18"/>
            </w:rPr>
          </w:pPr>
          <w:r w:rsidRPr="002A4723">
            <w:rPr>
              <w:i/>
              <w:sz w:val="18"/>
              <w:szCs w:val="18"/>
            </w:rPr>
            <w:t xml:space="preserve">Revision Date: </w:t>
          </w:r>
          <w:del w:id="153" w:author="Amy Byers" w:date="2014-10-06T13:35:00Z">
            <w:r w:rsidDel="00B50B16">
              <w:rPr>
                <w:i/>
                <w:sz w:val="18"/>
                <w:szCs w:val="18"/>
              </w:rPr>
              <w:delText>9/25</w:delText>
            </w:r>
          </w:del>
          <w:ins w:id="154" w:author="Amy Byers" w:date="2014-10-06T13:35:00Z">
            <w:r>
              <w:rPr>
                <w:i/>
                <w:sz w:val="18"/>
                <w:szCs w:val="18"/>
              </w:rPr>
              <w:t>10/6</w:t>
            </w:r>
          </w:ins>
          <w:r>
            <w:rPr>
              <w:i/>
              <w:sz w:val="18"/>
              <w:szCs w:val="18"/>
            </w:rPr>
            <w:t>/2014</w:t>
          </w:r>
        </w:p>
      </w:tc>
    </w:tr>
    <w:tr w:rsidR="00B50B16" w:rsidRPr="001E1F93" w:rsidTr="001E1F93">
      <w:tc>
        <w:tcPr>
          <w:tcW w:w="5508" w:type="dxa"/>
          <w:vAlign w:val="center"/>
        </w:tcPr>
        <w:p w:rsidR="00B50B16" w:rsidRPr="001E1F93" w:rsidRDefault="00B50B16" w:rsidP="00A36851">
          <w:pPr>
            <w:pStyle w:val="Header"/>
            <w:rPr>
              <w:b/>
              <w:i/>
              <w:iCs/>
              <w:sz w:val="18"/>
              <w:szCs w:val="18"/>
            </w:rPr>
          </w:pPr>
          <w:r w:rsidRPr="001E1F93">
            <w:rPr>
              <w:b/>
              <w:i/>
              <w:iCs/>
              <w:sz w:val="18"/>
              <w:szCs w:val="18"/>
            </w:rPr>
            <w:t xml:space="preserve">Stella Nova </w:t>
          </w:r>
          <w:r>
            <w:rPr>
              <w:b/>
              <w:i/>
              <w:iCs/>
              <w:sz w:val="18"/>
              <w:szCs w:val="18"/>
            </w:rPr>
            <w:t xml:space="preserve">and Best Buy Canada </w:t>
          </w:r>
          <w:r w:rsidRPr="001E1F93">
            <w:rPr>
              <w:b/>
              <w:i/>
              <w:iCs/>
              <w:sz w:val="18"/>
              <w:szCs w:val="18"/>
            </w:rPr>
            <w:t>Confidential</w:t>
          </w:r>
        </w:p>
      </w:tc>
      <w:tc>
        <w:tcPr>
          <w:tcW w:w="5508" w:type="dxa"/>
          <w:vAlign w:val="center"/>
        </w:tcPr>
        <w:p w:rsidR="00B50B16" w:rsidRPr="00AA76BC" w:rsidRDefault="00B50B16" w:rsidP="00AA76BC">
          <w:pPr>
            <w:pStyle w:val="Footer"/>
            <w:jc w:val="right"/>
            <w:rPr>
              <w:sz w:val="18"/>
              <w:szCs w:val="18"/>
            </w:rPr>
          </w:pPr>
          <w:r w:rsidRPr="001E1F93">
            <w:rPr>
              <w:i/>
              <w:sz w:val="18"/>
              <w:szCs w:val="18"/>
            </w:rPr>
            <w:t xml:space="preserve">Page </w:t>
          </w:r>
          <w:r w:rsidRPr="001E1F93">
            <w:rPr>
              <w:i/>
              <w:sz w:val="18"/>
              <w:szCs w:val="18"/>
            </w:rPr>
            <w:fldChar w:fldCharType="begin"/>
          </w:r>
          <w:r w:rsidRPr="001E1F93">
            <w:rPr>
              <w:i/>
              <w:sz w:val="18"/>
              <w:szCs w:val="18"/>
            </w:rPr>
            <w:instrText xml:space="preserve"> PAGE </w:instrText>
          </w:r>
          <w:r w:rsidRPr="001E1F93">
            <w:rPr>
              <w:i/>
              <w:sz w:val="18"/>
              <w:szCs w:val="18"/>
            </w:rPr>
            <w:fldChar w:fldCharType="separate"/>
          </w:r>
          <w:r w:rsidR="008277EA">
            <w:rPr>
              <w:i/>
              <w:noProof/>
              <w:sz w:val="18"/>
              <w:szCs w:val="18"/>
            </w:rPr>
            <w:t>18</w:t>
          </w:r>
          <w:r w:rsidRPr="001E1F93">
            <w:rPr>
              <w:i/>
              <w:sz w:val="18"/>
              <w:szCs w:val="18"/>
            </w:rPr>
            <w:fldChar w:fldCharType="end"/>
          </w:r>
          <w:r w:rsidRPr="001E1F93">
            <w:rPr>
              <w:i/>
              <w:sz w:val="18"/>
              <w:szCs w:val="18"/>
            </w:rPr>
            <w:t xml:space="preserve"> of </w:t>
          </w:r>
          <w:r w:rsidRPr="001E1F93">
            <w:rPr>
              <w:i/>
              <w:sz w:val="18"/>
              <w:szCs w:val="18"/>
            </w:rPr>
            <w:fldChar w:fldCharType="begin"/>
          </w:r>
          <w:r w:rsidRPr="001E1F93">
            <w:rPr>
              <w:i/>
              <w:sz w:val="18"/>
              <w:szCs w:val="18"/>
            </w:rPr>
            <w:instrText xml:space="preserve"> NUMPAGES </w:instrText>
          </w:r>
          <w:r w:rsidRPr="001E1F93">
            <w:rPr>
              <w:i/>
              <w:sz w:val="18"/>
              <w:szCs w:val="18"/>
            </w:rPr>
            <w:fldChar w:fldCharType="separate"/>
          </w:r>
          <w:r w:rsidR="008277EA">
            <w:rPr>
              <w:i/>
              <w:noProof/>
              <w:sz w:val="18"/>
              <w:szCs w:val="18"/>
            </w:rPr>
            <w:t>18</w:t>
          </w:r>
          <w:r w:rsidRPr="001E1F93">
            <w:rPr>
              <w:i/>
              <w:sz w:val="18"/>
              <w:szCs w:val="18"/>
            </w:rPr>
            <w:fldChar w:fldCharType="end"/>
          </w:r>
        </w:p>
      </w:tc>
    </w:tr>
  </w:tbl>
  <w:p w:rsidR="00B50B16" w:rsidRPr="008E55BA" w:rsidRDefault="00B50B16" w:rsidP="001164C3">
    <w:pPr>
      <w:pStyle w:val="Header"/>
      <w:rPr>
        <w:sz w:val="18"/>
        <w:szCs w:val="18"/>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CB46CB6C"/>
    <w:lvl w:ilvl="0">
      <w:start w:val="1"/>
      <w:numFmt w:val="decimal"/>
      <w:lvlText w:val="%1."/>
      <w:lvlJc w:val="left"/>
      <w:pPr>
        <w:tabs>
          <w:tab w:val="num" w:pos="1800"/>
        </w:tabs>
        <w:ind w:left="1800" w:hanging="360"/>
      </w:pPr>
    </w:lvl>
  </w:abstractNum>
  <w:abstractNum w:abstractNumId="1">
    <w:nsid w:val="FFFFFF7D"/>
    <w:multiLevelType w:val="singleLevel"/>
    <w:tmpl w:val="49FCD618"/>
    <w:lvl w:ilvl="0">
      <w:start w:val="1"/>
      <w:numFmt w:val="decimal"/>
      <w:lvlText w:val="%1."/>
      <w:lvlJc w:val="left"/>
      <w:pPr>
        <w:tabs>
          <w:tab w:val="num" w:pos="1440"/>
        </w:tabs>
        <w:ind w:left="1440" w:hanging="360"/>
      </w:pPr>
    </w:lvl>
  </w:abstractNum>
  <w:abstractNum w:abstractNumId="2">
    <w:nsid w:val="FFFFFF7E"/>
    <w:multiLevelType w:val="singleLevel"/>
    <w:tmpl w:val="E80CD980"/>
    <w:lvl w:ilvl="0">
      <w:start w:val="1"/>
      <w:numFmt w:val="decimal"/>
      <w:lvlText w:val="%1."/>
      <w:lvlJc w:val="left"/>
      <w:pPr>
        <w:tabs>
          <w:tab w:val="num" w:pos="1080"/>
        </w:tabs>
        <w:ind w:left="1080" w:hanging="360"/>
      </w:pPr>
    </w:lvl>
  </w:abstractNum>
  <w:abstractNum w:abstractNumId="3">
    <w:nsid w:val="FFFFFF7F"/>
    <w:multiLevelType w:val="singleLevel"/>
    <w:tmpl w:val="6A026548"/>
    <w:lvl w:ilvl="0">
      <w:start w:val="1"/>
      <w:numFmt w:val="decimal"/>
      <w:lvlText w:val="%1."/>
      <w:lvlJc w:val="left"/>
      <w:pPr>
        <w:tabs>
          <w:tab w:val="num" w:pos="720"/>
        </w:tabs>
        <w:ind w:left="720" w:hanging="360"/>
      </w:pPr>
    </w:lvl>
  </w:abstractNum>
  <w:abstractNum w:abstractNumId="4">
    <w:nsid w:val="FFFFFF80"/>
    <w:multiLevelType w:val="singleLevel"/>
    <w:tmpl w:val="8F2875F4"/>
    <w:lvl w:ilvl="0">
      <w:start w:val="1"/>
      <w:numFmt w:val="bullet"/>
      <w:lvlText w:val=""/>
      <w:lvlJc w:val="left"/>
      <w:pPr>
        <w:tabs>
          <w:tab w:val="num" w:pos="1800"/>
        </w:tabs>
        <w:ind w:left="1800" w:hanging="360"/>
      </w:pPr>
      <w:rPr>
        <w:rFonts w:ascii="Symbol" w:hAnsi="Symbol" w:hint="default"/>
      </w:rPr>
    </w:lvl>
  </w:abstractNum>
  <w:abstractNum w:abstractNumId="5">
    <w:nsid w:val="FFFFFF81"/>
    <w:multiLevelType w:val="singleLevel"/>
    <w:tmpl w:val="BE567DAC"/>
    <w:lvl w:ilvl="0">
      <w:start w:val="1"/>
      <w:numFmt w:val="bullet"/>
      <w:lvlText w:val=""/>
      <w:lvlJc w:val="left"/>
      <w:pPr>
        <w:tabs>
          <w:tab w:val="num" w:pos="1440"/>
        </w:tabs>
        <w:ind w:left="1440" w:hanging="360"/>
      </w:pPr>
      <w:rPr>
        <w:rFonts w:ascii="Symbol" w:hAnsi="Symbol" w:hint="default"/>
      </w:rPr>
    </w:lvl>
  </w:abstractNum>
  <w:abstractNum w:abstractNumId="6">
    <w:nsid w:val="FFFFFF82"/>
    <w:multiLevelType w:val="singleLevel"/>
    <w:tmpl w:val="38080462"/>
    <w:lvl w:ilvl="0">
      <w:start w:val="1"/>
      <w:numFmt w:val="bullet"/>
      <w:lvlText w:val=""/>
      <w:lvlJc w:val="left"/>
      <w:pPr>
        <w:tabs>
          <w:tab w:val="num" w:pos="1080"/>
        </w:tabs>
        <w:ind w:left="1080" w:hanging="360"/>
      </w:pPr>
      <w:rPr>
        <w:rFonts w:ascii="Symbol" w:hAnsi="Symbol" w:hint="default"/>
      </w:rPr>
    </w:lvl>
  </w:abstractNum>
  <w:abstractNum w:abstractNumId="7">
    <w:nsid w:val="FFFFFF83"/>
    <w:multiLevelType w:val="singleLevel"/>
    <w:tmpl w:val="72B4DE5E"/>
    <w:lvl w:ilvl="0">
      <w:start w:val="1"/>
      <w:numFmt w:val="bullet"/>
      <w:lvlText w:val=""/>
      <w:lvlJc w:val="left"/>
      <w:pPr>
        <w:tabs>
          <w:tab w:val="num" w:pos="720"/>
        </w:tabs>
        <w:ind w:left="720" w:hanging="360"/>
      </w:pPr>
      <w:rPr>
        <w:rFonts w:ascii="Symbol" w:hAnsi="Symbol" w:hint="default"/>
      </w:rPr>
    </w:lvl>
  </w:abstractNum>
  <w:abstractNum w:abstractNumId="8">
    <w:nsid w:val="FFFFFF88"/>
    <w:multiLevelType w:val="singleLevel"/>
    <w:tmpl w:val="12048398"/>
    <w:lvl w:ilvl="0">
      <w:start w:val="1"/>
      <w:numFmt w:val="decimal"/>
      <w:lvlText w:val="%1."/>
      <w:lvlJc w:val="left"/>
      <w:pPr>
        <w:tabs>
          <w:tab w:val="num" w:pos="360"/>
        </w:tabs>
        <w:ind w:left="360" w:hanging="360"/>
      </w:pPr>
    </w:lvl>
  </w:abstractNum>
  <w:abstractNum w:abstractNumId="9">
    <w:nsid w:val="FFFFFF89"/>
    <w:multiLevelType w:val="singleLevel"/>
    <w:tmpl w:val="4476C060"/>
    <w:lvl w:ilvl="0">
      <w:start w:val="1"/>
      <w:numFmt w:val="bullet"/>
      <w:lvlText w:val=""/>
      <w:lvlJc w:val="left"/>
      <w:pPr>
        <w:tabs>
          <w:tab w:val="num" w:pos="360"/>
        </w:tabs>
        <w:ind w:left="360" w:hanging="360"/>
      </w:pPr>
      <w:rPr>
        <w:rFonts w:ascii="Symbol" w:hAnsi="Symbol" w:hint="default"/>
      </w:rPr>
    </w:lvl>
  </w:abstractNum>
  <w:abstractNum w:abstractNumId="10">
    <w:nsid w:val="05011950"/>
    <w:multiLevelType w:val="hybridMultilevel"/>
    <w:tmpl w:val="AF34FB0E"/>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nsid w:val="08C102D5"/>
    <w:multiLevelType w:val="multilevel"/>
    <w:tmpl w:val="B78ADA84"/>
    <w:lvl w:ilvl="0">
      <w:start w:val="1"/>
      <w:numFmt w:val="decimal"/>
      <w:pStyle w:val="Heading1"/>
      <w:lvlText w:val="%1."/>
      <w:lvlJc w:val="left"/>
      <w:pPr>
        <w:tabs>
          <w:tab w:val="num" w:pos="360"/>
        </w:tabs>
        <w:ind w:left="360" w:hanging="360"/>
      </w:pPr>
      <w:rPr>
        <w:rFonts w:hint="default"/>
      </w:rPr>
    </w:lvl>
    <w:lvl w:ilvl="1">
      <w:start w:val="1"/>
      <w:numFmt w:val="decimal"/>
      <w:pStyle w:val="Heading2"/>
      <w:lvlText w:val="%1.%2"/>
      <w:lvlJc w:val="left"/>
      <w:pPr>
        <w:tabs>
          <w:tab w:val="num" w:pos="720"/>
        </w:tabs>
        <w:ind w:left="720" w:hanging="720"/>
      </w:pPr>
      <w:rPr>
        <w:rFonts w:hint="default"/>
      </w:rPr>
    </w:lvl>
    <w:lvl w:ilvl="2">
      <w:start w:val="1"/>
      <w:numFmt w:val="decimal"/>
      <w:pStyle w:val="Heading3"/>
      <w:lvlText w:val="%1.%2.%3"/>
      <w:lvlJc w:val="left"/>
      <w:pPr>
        <w:tabs>
          <w:tab w:val="num" w:pos="1440"/>
        </w:tabs>
        <w:ind w:left="1224" w:hanging="504"/>
      </w:pPr>
      <w:rPr>
        <w:rFonts w:hint="default"/>
      </w:rPr>
    </w:lvl>
    <w:lvl w:ilvl="3">
      <w:start w:val="1"/>
      <w:numFmt w:val="decimal"/>
      <w:pStyle w:val="Heading4"/>
      <w:lvlText w:val="%1.%2.%3.%4."/>
      <w:lvlJc w:val="left"/>
      <w:pPr>
        <w:tabs>
          <w:tab w:val="num" w:pos="2160"/>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736"/>
        </w:tabs>
        <w:ind w:left="2736" w:hanging="936"/>
      </w:pPr>
      <w:rPr>
        <w:rFonts w:hint="default"/>
      </w:rPr>
    </w:lvl>
    <w:lvl w:ilvl="6">
      <w:start w:val="1"/>
      <w:numFmt w:val="decimal"/>
      <w:lvlText w:val="%1.%2.%3.%4.%5.%6.%7."/>
      <w:lvlJc w:val="left"/>
      <w:pPr>
        <w:tabs>
          <w:tab w:val="num" w:pos="3240"/>
        </w:tabs>
        <w:ind w:left="3240" w:hanging="1080"/>
      </w:pPr>
      <w:rPr>
        <w:rFonts w:hint="default"/>
      </w:rPr>
    </w:lvl>
    <w:lvl w:ilvl="7">
      <w:start w:val="1"/>
      <w:numFmt w:val="decimal"/>
      <w:lvlText w:val="%1.%2.%3.%4.%5.%6.%7.%8."/>
      <w:lvlJc w:val="left"/>
      <w:pPr>
        <w:tabs>
          <w:tab w:val="num" w:pos="3744"/>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12">
    <w:nsid w:val="0A1574E6"/>
    <w:multiLevelType w:val="hybridMultilevel"/>
    <w:tmpl w:val="E1F2A5D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nsid w:val="142624F5"/>
    <w:multiLevelType w:val="hybridMultilevel"/>
    <w:tmpl w:val="22CC3A7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nsid w:val="161611CC"/>
    <w:multiLevelType w:val="hybridMultilevel"/>
    <w:tmpl w:val="FFAAB7B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nsid w:val="16961EBD"/>
    <w:multiLevelType w:val="hybridMultilevel"/>
    <w:tmpl w:val="DBA027A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nsid w:val="1B8C7384"/>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17">
    <w:nsid w:val="25491C29"/>
    <w:multiLevelType w:val="hybridMultilevel"/>
    <w:tmpl w:val="2E7E141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nsid w:val="25E56B7E"/>
    <w:multiLevelType w:val="hybridMultilevel"/>
    <w:tmpl w:val="2D38263E"/>
    <w:lvl w:ilvl="0" w:tplc="F04A1198">
      <w:start w:val="1"/>
      <w:numFmt w:val="decimal"/>
      <w:lvlText w:val="%1."/>
      <w:lvlJc w:val="left"/>
      <w:pPr>
        <w:ind w:left="396" w:hanging="360"/>
      </w:pPr>
      <w:rPr>
        <w:rFonts w:ascii="Arial" w:hAnsi="Arial" w:hint="default"/>
        <w:b w:val="0"/>
        <w:i w:val="0"/>
        <w:sz w:val="20"/>
        <w:szCs w:val="20"/>
      </w:rPr>
    </w:lvl>
    <w:lvl w:ilvl="1" w:tplc="04090019" w:tentative="1">
      <w:start w:val="1"/>
      <w:numFmt w:val="lowerLetter"/>
      <w:lvlText w:val="%2."/>
      <w:lvlJc w:val="left"/>
      <w:pPr>
        <w:ind w:left="1116" w:hanging="360"/>
      </w:pPr>
    </w:lvl>
    <w:lvl w:ilvl="2" w:tplc="0409001B" w:tentative="1">
      <w:start w:val="1"/>
      <w:numFmt w:val="lowerRoman"/>
      <w:lvlText w:val="%3."/>
      <w:lvlJc w:val="right"/>
      <w:pPr>
        <w:ind w:left="1836" w:hanging="180"/>
      </w:pPr>
    </w:lvl>
    <w:lvl w:ilvl="3" w:tplc="0409000F" w:tentative="1">
      <w:start w:val="1"/>
      <w:numFmt w:val="decimal"/>
      <w:lvlText w:val="%4."/>
      <w:lvlJc w:val="left"/>
      <w:pPr>
        <w:ind w:left="2556" w:hanging="360"/>
      </w:pPr>
    </w:lvl>
    <w:lvl w:ilvl="4" w:tplc="04090019" w:tentative="1">
      <w:start w:val="1"/>
      <w:numFmt w:val="lowerLetter"/>
      <w:lvlText w:val="%5."/>
      <w:lvlJc w:val="left"/>
      <w:pPr>
        <w:ind w:left="3276" w:hanging="360"/>
      </w:pPr>
    </w:lvl>
    <w:lvl w:ilvl="5" w:tplc="0409001B" w:tentative="1">
      <w:start w:val="1"/>
      <w:numFmt w:val="lowerRoman"/>
      <w:lvlText w:val="%6."/>
      <w:lvlJc w:val="right"/>
      <w:pPr>
        <w:ind w:left="3996" w:hanging="180"/>
      </w:pPr>
    </w:lvl>
    <w:lvl w:ilvl="6" w:tplc="0409000F" w:tentative="1">
      <w:start w:val="1"/>
      <w:numFmt w:val="decimal"/>
      <w:lvlText w:val="%7."/>
      <w:lvlJc w:val="left"/>
      <w:pPr>
        <w:ind w:left="4716" w:hanging="360"/>
      </w:pPr>
    </w:lvl>
    <w:lvl w:ilvl="7" w:tplc="04090019" w:tentative="1">
      <w:start w:val="1"/>
      <w:numFmt w:val="lowerLetter"/>
      <w:lvlText w:val="%8."/>
      <w:lvlJc w:val="left"/>
      <w:pPr>
        <w:ind w:left="5436" w:hanging="360"/>
      </w:pPr>
    </w:lvl>
    <w:lvl w:ilvl="8" w:tplc="0409001B" w:tentative="1">
      <w:start w:val="1"/>
      <w:numFmt w:val="lowerRoman"/>
      <w:lvlText w:val="%9."/>
      <w:lvlJc w:val="right"/>
      <w:pPr>
        <w:ind w:left="6156" w:hanging="180"/>
      </w:pPr>
    </w:lvl>
  </w:abstractNum>
  <w:abstractNum w:abstractNumId="19">
    <w:nsid w:val="28015B97"/>
    <w:multiLevelType w:val="hybridMultilevel"/>
    <w:tmpl w:val="AC64FF1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nsid w:val="289E7195"/>
    <w:multiLevelType w:val="hybridMultilevel"/>
    <w:tmpl w:val="86969028"/>
    <w:lvl w:ilvl="0" w:tplc="816A23C0">
      <w:start w:val="1"/>
      <w:numFmt w:val="decimal"/>
      <w:lvlText w:val="%1."/>
      <w:lvlJc w:val="left"/>
      <w:pPr>
        <w:ind w:left="396" w:hanging="360"/>
      </w:pPr>
    </w:lvl>
    <w:lvl w:ilvl="1" w:tplc="04090019" w:tentative="1">
      <w:start w:val="1"/>
      <w:numFmt w:val="lowerLetter"/>
      <w:lvlText w:val="%2."/>
      <w:lvlJc w:val="left"/>
      <w:pPr>
        <w:ind w:left="1116" w:hanging="360"/>
      </w:pPr>
    </w:lvl>
    <w:lvl w:ilvl="2" w:tplc="0409001B" w:tentative="1">
      <w:start w:val="1"/>
      <w:numFmt w:val="lowerRoman"/>
      <w:lvlText w:val="%3."/>
      <w:lvlJc w:val="right"/>
      <w:pPr>
        <w:ind w:left="1836" w:hanging="180"/>
      </w:pPr>
    </w:lvl>
    <w:lvl w:ilvl="3" w:tplc="0409000F" w:tentative="1">
      <w:start w:val="1"/>
      <w:numFmt w:val="decimal"/>
      <w:lvlText w:val="%4."/>
      <w:lvlJc w:val="left"/>
      <w:pPr>
        <w:ind w:left="2556" w:hanging="360"/>
      </w:pPr>
    </w:lvl>
    <w:lvl w:ilvl="4" w:tplc="04090019" w:tentative="1">
      <w:start w:val="1"/>
      <w:numFmt w:val="lowerLetter"/>
      <w:lvlText w:val="%5."/>
      <w:lvlJc w:val="left"/>
      <w:pPr>
        <w:ind w:left="3276" w:hanging="360"/>
      </w:pPr>
    </w:lvl>
    <w:lvl w:ilvl="5" w:tplc="0409001B" w:tentative="1">
      <w:start w:val="1"/>
      <w:numFmt w:val="lowerRoman"/>
      <w:lvlText w:val="%6."/>
      <w:lvlJc w:val="right"/>
      <w:pPr>
        <w:ind w:left="3996" w:hanging="180"/>
      </w:pPr>
    </w:lvl>
    <w:lvl w:ilvl="6" w:tplc="0409000F" w:tentative="1">
      <w:start w:val="1"/>
      <w:numFmt w:val="decimal"/>
      <w:lvlText w:val="%7."/>
      <w:lvlJc w:val="left"/>
      <w:pPr>
        <w:ind w:left="4716" w:hanging="360"/>
      </w:pPr>
    </w:lvl>
    <w:lvl w:ilvl="7" w:tplc="04090019" w:tentative="1">
      <w:start w:val="1"/>
      <w:numFmt w:val="lowerLetter"/>
      <w:lvlText w:val="%8."/>
      <w:lvlJc w:val="left"/>
      <w:pPr>
        <w:ind w:left="5436" w:hanging="360"/>
      </w:pPr>
    </w:lvl>
    <w:lvl w:ilvl="8" w:tplc="0409001B" w:tentative="1">
      <w:start w:val="1"/>
      <w:numFmt w:val="lowerRoman"/>
      <w:lvlText w:val="%9."/>
      <w:lvlJc w:val="right"/>
      <w:pPr>
        <w:ind w:left="6156" w:hanging="180"/>
      </w:pPr>
    </w:lvl>
  </w:abstractNum>
  <w:abstractNum w:abstractNumId="21">
    <w:nsid w:val="2EBC217D"/>
    <w:multiLevelType w:val="hybridMultilevel"/>
    <w:tmpl w:val="2F62379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nsid w:val="31DD3B41"/>
    <w:multiLevelType w:val="hybridMultilevel"/>
    <w:tmpl w:val="DCF8B0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356B7DE1"/>
    <w:multiLevelType w:val="hybridMultilevel"/>
    <w:tmpl w:val="D12C21C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nsid w:val="41F234FF"/>
    <w:multiLevelType w:val="hybridMultilevel"/>
    <w:tmpl w:val="2F62379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nsid w:val="463B7D93"/>
    <w:multiLevelType w:val="multilevel"/>
    <w:tmpl w:val="29E8FB4C"/>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720"/>
        </w:tabs>
        <w:ind w:left="720" w:hanging="648"/>
      </w:pPr>
      <w:rPr>
        <w:rFonts w:hint="default"/>
      </w:rPr>
    </w:lvl>
    <w:lvl w:ilvl="2">
      <w:start w:val="1"/>
      <w:numFmt w:val="decimal"/>
      <w:lvlText w:val="%1.%2.%3"/>
      <w:lvlJc w:val="left"/>
      <w:pPr>
        <w:tabs>
          <w:tab w:val="num" w:pos="1440"/>
        </w:tabs>
        <w:ind w:left="1224" w:hanging="504"/>
      </w:pPr>
      <w:rPr>
        <w:rFonts w:hint="default"/>
      </w:rPr>
    </w:lvl>
    <w:lvl w:ilvl="3">
      <w:start w:val="1"/>
      <w:numFmt w:val="decimal"/>
      <w:pStyle w:val="H3"/>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736"/>
        </w:tabs>
        <w:ind w:left="2736" w:hanging="936"/>
      </w:pPr>
      <w:rPr>
        <w:rFonts w:hint="default"/>
      </w:rPr>
    </w:lvl>
    <w:lvl w:ilvl="6">
      <w:start w:val="1"/>
      <w:numFmt w:val="decimal"/>
      <w:lvlText w:val="%1.%2.%3.%4.%5.%6.%7."/>
      <w:lvlJc w:val="left"/>
      <w:pPr>
        <w:tabs>
          <w:tab w:val="num" w:pos="3240"/>
        </w:tabs>
        <w:ind w:left="3240" w:hanging="1080"/>
      </w:pPr>
      <w:rPr>
        <w:rFonts w:hint="default"/>
      </w:rPr>
    </w:lvl>
    <w:lvl w:ilvl="7">
      <w:start w:val="1"/>
      <w:numFmt w:val="decimal"/>
      <w:lvlText w:val="%1.%2.%3.%4.%5.%6.%7.%8."/>
      <w:lvlJc w:val="left"/>
      <w:pPr>
        <w:tabs>
          <w:tab w:val="num" w:pos="3744"/>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26">
    <w:nsid w:val="48E41FD3"/>
    <w:multiLevelType w:val="hybridMultilevel"/>
    <w:tmpl w:val="3856C758"/>
    <w:lvl w:ilvl="0" w:tplc="0409000F">
      <w:start w:val="1"/>
      <w:numFmt w:val="decimal"/>
      <w:lvlText w:val="%1."/>
      <w:lvlJc w:val="left"/>
      <w:pPr>
        <w:ind w:left="396" w:hanging="360"/>
      </w:pPr>
    </w:lvl>
    <w:lvl w:ilvl="1" w:tplc="04090019" w:tentative="1">
      <w:start w:val="1"/>
      <w:numFmt w:val="lowerLetter"/>
      <w:lvlText w:val="%2."/>
      <w:lvlJc w:val="left"/>
      <w:pPr>
        <w:ind w:left="1116" w:hanging="360"/>
      </w:pPr>
    </w:lvl>
    <w:lvl w:ilvl="2" w:tplc="0409001B" w:tentative="1">
      <w:start w:val="1"/>
      <w:numFmt w:val="lowerRoman"/>
      <w:lvlText w:val="%3."/>
      <w:lvlJc w:val="right"/>
      <w:pPr>
        <w:ind w:left="1836" w:hanging="180"/>
      </w:pPr>
    </w:lvl>
    <w:lvl w:ilvl="3" w:tplc="0409000F" w:tentative="1">
      <w:start w:val="1"/>
      <w:numFmt w:val="decimal"/>
      <w:lvlText w:val="%4."/>
      <w:lvlJc w:val="left"/>
      <w:pPr>
        <w:ind w:left="2556" w:hanging="360"/>
      </w:pPr>
    </w:lvl>
    <w:lvl w:ilvl="4" w:tplc="04090019" w:tentative="1">
      <w:start w:val="1"/>
      <w:numFmt w:val="lowerLetter"/>
      <w:lvlText w:val="%5."/>
      <w:lvlJc w:val="left"/>
      <w:pPr>
        <w:ind w:left="3276" w:hanging="360"/>
      </w:pPr>
    </w:lvl>
    <w:lvl w:ilvl="5" w:tplc="0409001B" w:tentative="1">
      <w:start w:val="1"/>
      <w:numFmt w:val="lowerRoman"/>
      <w:lvlText w:val="%6."/>
      <w:lvlJc w:val="right"/>
      <w:pPr>
        <w:ind w:left="3996" w:hanging="180"/>
      </w:pPr>
    </w:lvl>
    <w:lvl w:ilvl="6" w:tplc="0409000F" w:tentative="1">
      <w:start w:val="1"/>
      <w:numFmt w:val="decimal"/>
      <w:lvlText w:val="%7."/>
      <w:lvlJc w:val="left"/>
      <w:pPr>
        <w:ind w:left="4716" w:hanging="360"/>
      </w:pPr>
    </w:lvl>
    <w:lvl w:ilvl="7" w:tplc="04090019" w:tentative="1">
      <w:start w:val="1"/>
      <w:numFmt w:val="lowerLetter"/>
      <w:lvlText w:val="%8."/>
      <w:lvlJc w:val="left"/>
      <w:pPr>
        <w:ind w:left="5436" w:hanging="360"/>
      </w:pPr>
    </w:lvl>
    <w:lvl w:ilvl="8" w:tplc="0409001B" w:tentative="1">
      <w:start w:val="1"/>
      <w:numFmt w:val="lowerRoman"/>
      <w:lvlText w:val="%9."/>
      <w:lvlJc w:val="right"/>
      <w:pPr>
        <w:ind w:left="6156" w:hanging="180"/>
      </w:pPr>
    </w:lvl>
  </w:abstractNum>
  <w:abstractNum w:abstractNumId="27">
    <w:nsid w:val="5245619A"/>
    <w:multiLevelType w:val="hybridMultilevel"/>
    <w:tmpl w:val="2F62379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nsid w:val="56C63C44"/>
    <w:multiLevelType w:val="hybridMultilevel"/>
    <w:tmpl w:val="D7F698D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nsid w:val="575D50E1"/>
    <w:multiLevelType w:val="hybridMultilevel"/>
    <w:tmpl w:val="2F62379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
    <w:nsid w:val="5CAE4515"/>
    <w:multiLevelType w:val="hybridMultilevel"/>
    <w:tmpl w:val="F076630A"/>
    <w:lvl w:ilvl="0" w:tplc="0409000F">
      <w:start w:val="1"/>
      <w:numFmt w:val="decimal"/>
      <w:lvlText w:val="%1."/>
      <w:lvlJc w:val="left"/>
      <w:pPr>
        <w:ind w:left="396" w:hanging="360"/>
      </w:pPr>
    </w:lvl>
    <w:lvl w:ilvl="1" w:tplc="04090019" w:tentative="1">
      <w:start w:val="1"/>
      <w:numFmt w:val="lowerLetter"/>
      <w:lvlText w:val="%2."/>
      <w:lvlJc w:val="left"/>
      <w:pPr>
        <w:ind w:left="1116" w:hanging="360"/>
      </w:pPr>
    </w:lvl>
    <w:lvl w:ilvl="2" w:tplc="0409001B" w:tentative="1">
      <w:start w:val="1"/>
      <w:numFmt w:val="lowerRoman"/>
      <w:lvlText w:val="%3."/>
      <w:lvlJc w:val="right"/>
      <w:pPr>
        <w:ind w:left="1836" w:hanging="180"/>
      </w:pPr>
    </w:lvl>
    <w:lvl w:ilvl="3" w:tplc="0409000F" w:tentative="1">
      <w:start w:val="1"/>
      <w:numFmt w:val="decimal"/>
      <w:lvlText w:val="%4."/>
      <w:lvlJc w:val="left"/>
      <w:pPr>
        <w:ind w:left="2556" w:hanging="360"/>
      </w:pPr>
    </w:lvl>
    <w:lvl w:ilvl="4" w:tplc="04090019" w:tentative="1">
      <w:start w:val="1"/>
      <w:numFmt w:val="lowerLetter"/>
      <w:lvlText w:val="%5."/>
      <w:lvlJc w:val="left"/>
      <w:pPr>
        <w:ind w:left="3276" w:hanging="360"/>
      </w:pPr>
    </w:lvl>
    <w:lvl w:ilvl="5" w:tplc="0409001B" w:tentative="1">
      <w:start w:val="1"/>
      <w:numFmt w:val="lowerRoman"/>
      <w:lvlText w:val="%6."/>
      <w:lvlJc w:val="right"/>
      <w:pPr>
        <w:ind w:left="3996" w:hanging="180"/>
      </w:pPr>
    </w:lvl>
    <w:lvl w:ilvl="6" w:tplc="0409000F" w:tentative="1">
      <w:start w:val="1"/>
      <w:numFmt w:val="decimal"/>
      <w:lvlText w:val="%7."/>
      <w:lvlJc w:val="left"/>
      <w:pPr>
        <w:ind w:left="4716" w:hanging="360"/>
      </w:pPr>
    </w:lvl>
    <w:lvl w:ilvl="7" w:tplc="04090019" w:tentative="1">
      <w:start w:val="1"/>
      <w:numFmt w:val="lowerLetter"/>
      <w:lvlText w:val="%8."/>
      <w:lvlJc w:val="left"/>
      <w:pPr>
        <w:ind w:left="5436" w:hanging="360"/>
      </w:pPr>
    </w:lvl>
    <w:lvl w:ilvl="8" w:tplc="0409001B" w:tentative="1">
      <w:start w:val="1"/>
      <w:numFmt w:val="lowerRoman"/>
      <w:lvlText w:val="%9."/>
      <w:lvlJc w:val="right"/>
      <w:pPr>
        <w:ind w:left="6156" w:hanging="180"/>
      </w:pPr>
    </w:lvl>
  </w:abstractNum>
  <w:abstractNum w:abstractNumId="31">
    <w:nsid w:val="64F71ABC"/>
    <w:multiLevelType w:val="hybridMultilevel"/>
    <w:tmpl w:val="2F62379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nsid w:val="68CE650E"/>
    <w:multiLevelType w:val="hybridMultilevel"/>
    <w:tmpl w:val="2450902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nsid w:val="68F25C12"/>
    <w:multiLevelType w:val="hybridMultilevel"/>
    <w:tmpl w:val="D7F698D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nsid w:val="7622432A"/>
    <w:multiLevelType w:val="hybridMultilevel"/>
    <w:tmpl w:val="D4A8C7AE"/>
    <w:lvl w:ilvl="0" w:tplc="1EB091E4">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783D15A6"/>
    <w:multiLevelType w:val="hybridMultilevel"/>
    <w:tmpl w:val="420E814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nsid w:val="78D565C4"/>
    <w:multiLevelType w:val="hybridMultilevel"/>
    <w:tmpl w:val="EA8A3BC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nsid w:val="79F9057A"/>
    <w:multiLevelType w:val="hybridMultilevel"/>
    <w:tmpl w:val="931069D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nsid w:val="7F430002"/>
    <w:multiLevelType w:val="hybridMultilevel"/>
    <w:tmpl w:val="E6F2540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19"/>
  </w:num>
  <w:num w:numId="2">
    <w:abstractNumId w:val="36"/>
  </w:num>
  <w:num w:numId="3">
    <w:abstractNumId w:val="17"/>
  </w:num>
  <w:num w:numId="4">
    <w:abstractNumId w:val="11"/>
  </w:num>
  <w:num w:numId="5">
    <w:abstractNumId w:val="25"/>
  </w:num>
  <w:num w:numId="6">
    <w:abstractNumId w:val="9"/>
  </w:num>
  <w:num w:numId="7">
    <w:abstractNumId w:val="7"/>
  </w:num>
  <w:num w:numId="8">
    <w:abstractNumId w:val="6"/>
  </w:num>
  <w:num w:numId="9">
    <w:abstractNumId w:val="5"/>
  </w:num>
  <w:num w:numId="10">
    <w:abstractNumId w:val="4"/>
  </w:num>
  <w:num w:numId="11">
    <w:abstractNumId w:val="8"/>
  </w:num>
  <w:num w:numId="12">
    <w:abstractNumId w:val="3"/>
  </w:num>
  <w:num w:numId="13">
    <w:abstractNumId w:val="2"/>
  </w:num>
  <w:num w:numId="14">
    <w:abstractNumId w:val="1"/>
  </w:num>
  <w:num w:numId="15">
    <w:abstractNumId w:val="0"/>
  </w:num>
  <w:num w:numId="16">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0"/>
  </w:num>
  <w:num w:numId="19">
    <w:abstractNumId w:val="30"/>
  </w:num>
  <w:num w:numId="20">
    <w:abstractNumId w:val="26"/>
  </w:num>
  <w:num w:numId="21">
    <w:abstractNumId w:val="33"/>
  </w:num>
  <w:num w:numId="22">
    <w:abstractNumId w:val="27"/>
  </w:num>
  <w:num w:numId="23">
    <w:abstractNumId w:val="29"/>
  </w:num>
  <w:num w:numId="24">
    <w:abstractNumId w:val="28"/>
  </w:num>
  <w:num w:numId="25">
    <w:abstractNumId w:val="21"/>
  </w:num>
  <w:num w:numId="26">
    <w:abstractNumId w:val="31"/>
  </w:num>
  <w:num w:numId="27">
    <w:abstractNumId w:val="20"/>
  </w:num>
  <w:num w:numId="28">
    <w:abstractNumId w:val="32"/>
  </w:num>
  <w:num w:numId="29">
    <w:abstractNumId w:val="35"/>
  </w:num>
  <w:num w:numId="30">
    <w:abstractNumId w:val="15"/>
  </w:num>
  <w:num w:numId="31">
    <w:abstractNumId w:val="11"/>
  </w:num>
  <w:num w:numId="32">
    <w:abstractNumId w:val="24"/>
  </w:num>
  <w:num w:numId="33">
    <w:abstractNumId w:val="18"/>
  </w:num>
  <w:num w:numId="34">
    <w:abstractNumId w:val="11"/>
  </w:num>
  <w:num w:numId="35">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16"/>
  </w:num>
  <w:num w:numId="37">
    <w:abstractNumId w:val="11"/>
  </w:num>
  <w:num w:numId="38">
    <w:abstractNumId w:val="11"/>
  </w:num>
  <w:num w:numId="39">
    <w:abstractNumId w:val="37"/>
  </w:num>
  <w:num w:numId="40">
    <w:abstractNumId w:val="14"/>
  </w:num>
  <w:num w:numId="41">
    <w:abstractNumId w:val="38"/>
  </w:num>
  <w:num w:numId="42">
    <w:abstractNumId w:val="13"/>
  </w:num>
  <w:num w:numId="43">
    <w:abstractNumId w:val="23"/>
  </w:num>
  <w:num w:numId="44">
    <w:abstractNumId w:val="12"/>
  </w:num>
  <w:num w:numId="45">
    <w:abstractNumId w:val="22"/>
  </w:num>
  <w:num w:numId="46">
    <w:abstractNumId w:val="34"/>
  </w:num>
  <w:num w:numId="47">
    <w:abstractNumId w:val="11"/>
  </w:num>
  <w:num w:numId="48">
    <w:abstractNumId w:val="11"/>
  </w:num>
  <w:numIdMacAtCleanup w:val="5"/>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Amy Byers">
    <w15:presenceInfo w15:providerId="AD" w15:userId="S-1-5-21-1937516682-3587700642-2321761428-113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attachedTemplate r:id="rId1"/>
  <w:stylePaneFormatFilter w:val="3F04" w:allStyles="0" w:customStyles="0" w:latentStyles="1" w:stylesInUse="0" w:headingStyles="0" w:numberingStyles="0" w:tableStyles="0" w:directFormattingOnRuns="1" w:directFormattingOnParagraphs="1" w:directFormattingOnNumbering="1" w:directFormattingOnTables="1" w:clearFormatting="1" w:top3HeadingStyles="1" w:visibleStyles="0" w:alternateStyleNames="0"/>
  <w:trackRevisions/>
  <w:doNotTrackFormatting/>
  <w:defaultTabStop w:val="720"/>
  <w:drawingGridHorizontalSpacing w:val="100"/>
  <w:displayHorizontalDrawingGridEvery w:val="2"/>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A4723"/>
    <w:rsid w:val="00003F23"/>
    <w:rsid w:val="00010261"/>
    <w:rsid w:val="00027F72"/>
    <w:rsid w:val="000319F1"/>
    <w:rsid w:val="00033621"/>
    <w:rsid w:val="00041038"/>
    <w:rsid w:val="00043181"/>
    <w:rsid w:val="00044518"/>
    <w:rsid w:val="00045070"/>
    <w:rsid w:val="00051E40"/>
    <w:rsid w:val="00057F27"/>
    <w:rsid w:val="000600F0"/>
    <w:rsid w:val="00066883"/>
    <w:rsid w:val="0008094E"/>
    <w:rsid w:val="00081E3A"/>
    <w:rsid w:val="0009029B"/>
    <w:rsid w:val="000916F9"/>
    <w:rsid w:val="00091B36"/>
    <w:rsid w:val="000952EC"/>
    <w:rsid w:val="000A0B8D"/>
    <w:rsid w:val="000A0C45"/>
    <w:rsid w:val="000A1810"/>
    <w:rsid w:val="000B559C"/>
    <w:rsid w:val="000D325A"/>
    <w:rsid w:val="000D42DE"/>
    <w:rsid w:val="000D6F5D"/>
    <w:rsid w:val="000E1080"/>
    <w:rsid w:val="000E52BB"/>
    <w:rsid w:val="000E559C"/>
    <w:rsid w:val="00111F1F"/>
    <w:rsid w:val="001141C4"/>
    <w:rsid w:val="0011607C"/>
    <w:rsid w:val="001164C3"/>
    <w:rsid w:val="00125DA6"/>
    <w:rsid w:val="00145772"/>
    <w:rsid w:val="0015173B"/>
    <w:rsid w:val="00153183"/>
    <w:rsid w:val="00160AE8"/>
    <w:rsid w:val="0016259E"/>
    <w:rsid w:val="00166947"/>
    <w:rsid w:val="00170B0B"/>
    <w:rsid w:val="00172AE1"/>
    <w:rsid w:val="001773E0"/>
    <w:rsid w:val="00181D3C"/>
    <w:rsid w:val="001827F0"/>
    <w:rsid w:val="00185B56"/>
    <w:rsid w:val="0019273A"/>
    <w:rsid w:val="001A0897"/>
    <w:rsid w:val="001A475B"/>
    <w:rsid w:val="001B1EE2"/>
    <w:rsid w:val="001B2FB2"/>
    <w:rsid w:val="001C1554"/>
    <w:rsid w:val="001C1E2A"/>
    <w:rsid w:val="001C4CC0"/>
    <w:rsid w:val="001D2B93"/>
    <w:rsid w:val="001D3A0B"/>
    <w:rsid w:val="001D3EDF"/>
    <w:rsid w:val="001E020F"/>
    <w:rsid w:val="001E1F93"/>
    <w:rsid w:val="001E4EA8"/>
    <w:rsid w:val="001E4F83"/>
    <w:rsid w:val="001E73F7"/>
    <w:rsid w:val="001E7558"/>
    <w:rsid w:val="001F04B8"/>
    <w:rsid w:val="0021254E"/>
    <w:rsid w:val="00217BFF"/>
    <w:rsid w:val="002204B9"/>
    <w:rsid w:val="00225C20"/>
    <w:rsid w:val="002332EB"/>
    <w:rsid w:val="00234825"/>
    <w:rsid w:val="002410ED"/>
    <w:rsid w:val="0024163E"/>
    <w:rsid w:val="00245C20"/>
    <w:rsid w:val="0024667C"/>
    <w:rsid w:val="002467F5"/>
    <w:rsid w:val="00250E49"/>
    <w:rsid w:val="00251252"/>
    <w:rsid w:val="00253791"/>
    <w:rsid w:val="00257032"/>
    <w:rsid w:val="00262A5F"/>
    <w:rsid w:val="0026453B"/>
    <w:rsid w:val="00265366"/>
    <w:rsid w:val="0026699F"/>
    <w:rsid w:val="0026723D"/>
    <w:rsid w:val="00272E9F"/>
    <w:rsid w:val="00275DB5"/>
    <w:rsid w:val="00285A4E"/>
    <w:rsid w:val="00286C7E"/>
    <w:rsid w:val="00287B14"/>
    <w:rsid w:val="002948BD"/>
    <w:rsid w:val="00295827"/>
    <w:rsid w:val="002A2D8D"/>
    <w:rsid w:val="002A338B"/>
    <w:rsid w:val="002A4723"/>
    <w:rsid w:val="002B14F0"/>
    <w:rsid w:val="002B26B0"/>
    <w:rsid w:val="002B3CC0"/>
    <w:rsid w:val="002C01B3"/>
    <w:rsid w:val="002D0D92"/>
    <w:rsid w:val="002D61CD"/>
    <w:rsid w:val="002E2827"/>
    <w:rsid w:val="002E2B74"/>
    <w:rsid w:val="002E733C"/>
    <w:rsid w:val="002F2CC7"/>
    <w:rsid w:val="002F51EF"/>
    <w:rsid w:val="00305B5F"/>
    <w:rsid w:val="0030664E"/>
    <w:rsid w:val="003113FA"/>
    <w:rsid w:val="00315981"/>
    <w:rsid w:val="0031760C"/>
    <w:rsid w:val="00320A86"/>
    <w:rsid w:val="00320DD3"/>
    <w:rsid w:val="00325DEE"/>
    <w:rsid w:val="00334375"/>
    <w:rsid w:val="00337215"/>
    <w:rsid w:val="00341299"/>
    <w:rsid w:val="00342344"/>
    <w:rsid w:val="00346A2E"/>
    <w:rsid w:val="003477B8"/>
    <w:rsid w:val="00347D18"/>
    <w:rsid w:val="00356C69"/>
    <w:rsid w:val="00363873"/>
    <w:rsid w:val="00366130"/>
    <w:rsid w:val="003740F8"/>
    <w:rsid w:val="00375ACD"/>
    <w:rsid w:val="0037641C"/>
    <w:rsid w:val="003821AC"/>
    <w:rsid w:val="00391788"/>
    <w:rsid w:val="00393DB5"/>
    <w:rsid w:val="00395324"/>
    <w:rsid w:val="0039539A"/>
    <w:rsid w:val="00395BE1"/>
    <w:rsid w:val="003A31C9"/>
    <w:rsid w:val="003A372C"/>
    <w:rsid w:val="003A7D06"/>
    <w:rsid w:val="003B0BAD"/>
    <w:rsid w:val="003B6D48"/>
    <w:rsid w:val="003C0044"/>
    <w:rsid w:val="003C243B"/>
    <w:rsid w:val="003C4BF0"/>
    <w:rsid w:val="003C5E6D"/>
    <w:rsid w:val="003C787D"/>
    <w:rsid w:val="003D572C"/>
    <w:rsid w:val="003D7502"/>
    <w:rsid w:val="003E2091"/>
    <w:rsid w:val="003E714C"/>
    <w:rsid w:val="003F0F99"/>
    <w:rsid w:val="003F4A29"/>
    <w:rsid w:val="00402B28"/>
    <w:rsid w:val="004050ED"/>
    <w:rsid w:val="00406A08"/>
    <w:rsid w:val="00407B26"/>
    <w:rsid w:val="00411237"/>
    <w:rsid w:val="00412E93"/>
    <w:rsid w:val="00413942"/>
    <w:rsid w:val="00414418"/>
    <w:rsid w:val="0042187E"/>
    <w:rsid w:val="0043295B"/>
    <w:rsid w:val="004348F0"/>
    <w:rsid w:val="0043653D"/>
    <w:rsid w:val="00441601"/>
    <w:rsid w:val="004423DD"/>
    <w:rsid w:val="004433E7"/>
    <w:rsid w:val="0045158B"/>
    <w:rsid w:val="00456B76"/>
    <w:rsid w:val="00460D9E"/>
    <w:rsid w:val="004618E7"/>
    <w:rsid w:val="0046419D"/>
    <w:rsid w:val="00465BF1"/>
    <w:rsid w:val="00470BCA"/>
    <w:rsid w:val="00473E68"/>
    <w:rsid w:val="00475581"/>
    <w:rsid w:val="0047778E"/>
    <w:rsid w:val="004855CF"/>
    <w:rsid w:val="004979C0"/>
    <w:rsid w:val="00497A05"/>
    <w:rsid w:val="004A4B16"/>
    <w:rsid w:val="004B2C0E"/>
    <w:rsid w:val="004B422B"/>
    <w:rsid w:val="004B67CC"/>
    <w:rsid w:val="004B6D8D"/>
    <w:rsid w:val="004D1EE5"/>
    <w:rsid w:val="004D7806"/>
    <w:rsid w:val="004E04F1"/>
    <w:rsid w:val="004E2365"/>
    <w:rsid w:val="004E4437"/>
    <w:rsid w:val="004E55FD"/>
    <w:rsid w:val="004F3634"/>
    <w:rsid w:val="004F72C3"/>
    <w:rsid w:val="00503A6B"/>
    <w:rsid w:val="00506670"/>
    <w:rsid w:val="00510DBC"/>
    <w:rsid w:val="0051277F"/>
    <w:rsid w:val="005162ED"/>
    <w:rsid w:val="00517C8C"/>
    <w:rsid w:val="00517CA9"/>
    <w:rsid w:val="0052770C"/>
    <w:rsid w:val="00530FAC"/>
    <w:rsid w:val="00531E86"/>
    <w:rsid w:val="00535B22"/>
    <w:rsid w:val="00535E1D"/>
    <w:rsid w:val="005370C3"/>
    <w:rsid w:val="0054037C"/>
    <w:rsid w:val="00541917"/>
    <w:rsid w:val="00547E56"/>
    <w:rsid w:val="0055040B"/>
    <w:rsid w:val="0056491E"/>
    <w:rsid w:val="00580A8C"/>
    <w:rsid w:val="0058294A"/>
    <w:rsid w:val="0058708D"/>
    <w:rsid w:val="00590257"/>
    <w:rsid w:val="005949D3"/>
    <w:rsid w:val="0059713B"/>
    <w:rsid w:val="005A18EC"/>
    <w:rsid w:val="005A238B"/>
    <w:rsid w:val="005A5521"/>
    <w:rsid w:val="005B008D"/>
    <w:rsid w:val="005C11F8"/>
    <w:rsid w:val="005C58B2"/>
    <w:rsid w:val="005D33EE"/>
    <w:rsid w:val="005E21B2"/>
    <w:rsid w:val="005E267C"/>
    <w:rsid w:val="005E3236"/>
    <w:rsid w:val="005E602C"/>
    <w:rsid w:val="005F239C"/>
    <w:rsid w:val="005F448A"/>
    <w:rsid w:val="005F78F9"/>
    <w:rsid w:val="006002A3"/>
    <w:rsid w:val="00603033"/>
    <w:rsid w:val="00603E71"/>
    <w:rsid w:val="006127B6"/>
    <w:rsid w:val="00614A12"/>
    <w:rsid w:val="00617692"/>
    <w:rsid w:val="006176AC"/>
    <w:rsid w:val="0062533E"/>
    <w:rsid w:val="0063125C"/>
    <w:rsid w:val="00631F2B"/>
    <w:rsid w:val="00635B7F"/>
    <w:rsid w:val="006378B2"/>
    <w:rsid w:val="006518B7"/>
    <w:rsid w:val="006608E7"/>
    <w:rsid w:val="00661838"/>
    <w:rsid w:val="00663B82"/>
    <w:rsid w:val="00664B7C"/>
    <w:rsid w:val="0066627A"/>
    <w:rsid w:val="0067185A"/>
    <w:rsid w:val="00680F2D"/>
    <w:rsid w:val="00684E9D"/>
    <w:rsid w:val="00684FA0"/>
    <w:rsid w:val="00686F23"/>
    <w:rsid w:val="00687453"/>
    <w:rsid w:val="00687B2B"/>
    <w:rsid w:val="00690081"/>
    <w:rsid w:val="006940B6"/>
    <w:rsid w:val="006A14CE"/>
    <w:rsid w:val="006A25A6"/>
    <w:rsid w:val="006A4A80"/>
    <w:rsid w:val="006A5454"/>
    <w:rsid w:val="006A5947"/>
    <w:rsid w:val="006B0B15"/>
    <w:rsid w:val="006B0ED2"/>
    <w:rsid w:val="006D10B4"/>
    <w:rsid w:val="006D3C72"/>
    <w:rsid w:val="006D72FF"/>
    <w:rsid w:val="006D79C5"/>
    <w:rsid w:val="006D7E11"/>
    <w:rsid w:val="006E19BB"/>
    <w:rsid w:val="006E238A"/>
    <w:rsid w:val="006E30BB"/>
    <w:rsid w:val="006F19B4"/>
    <w:rsid w:val="006F35DD"/>
    <w:rsid w:val="00701E87"/>
    <w:rsid w:val="0070539B"/>
    <w:rsid w:val="0070676F"/>
    <w:rsid w:val="007114DB"/>
    <w:rsid w:val="00711DD6"/>
    <w:rsid w:val="0071531C"/>
    <w:rsid w:val="0072172B"/>
    <w:rsid w:val="00721745"/>
    <w:rsid w:val="00722BEC"/>
    <w:rsid w:val="00731DE3"/>
    <w:rsid w:val="007345D8"/>
    <w:rsid w:val="007345F4"/>
    <w:rsid w:val="0074024C"/>
    <w:rsid w:val="00742C6B"/>
    <w:rsid w:val="00743397"/>
    <w:rsid w:val="00750589"/>
    <w:rsid w:val="00751D38"/>
    <w:rsid w:val="00754B2E"/>
    <w:rsid w:val="00755B4C"/>
    <w:rsid w:val="00755B64"/>
    <w:rsid w:val="00757347"/>
    <w:rsid w:val="00761EFD"/>
    <w:rsid w:val="00763E93"/>
    <w:rsid w:val="00776F67"/>
    <w:rsid w:val="007837D8"/>
    <w:rsid w:val="00785B71"/>
    <w:rsid w:val="00791019"/>
    <w:rsid w:val="007926DE"/>
    <w:rsid w:val="00796399"/>
    <w:rsid w:val="00796618"/>
    <w:rsid w:val="007A7B45"/>
    <w:rsid w:val="007A7CDB"/>
    <w:rsid w:val="007B374D"/>
    <w:rsid w:val="007B6CD4"/>
    <w:rsid w:val="007B762B"/>
    <w:rsid w:val="007C5414"/>
    <w:rsid w:val="007C6B69"/>
    <w:rsid w:val="007D05E5"/>
    <w:rsid w:val="007D0777"/>
    <w:rsid w:val="007E0D4C"/>
    <w:rsid w:val="007E27B3"/>
    <w:rsid w:val="007E383E"/>
    <w:rsid w:val="007E5DBE"/>
    <w:rsid w:val="007E6CD1"/>
    <w:rsid w:val="007F05E8"/>
    <w:rsid w:val="007F66C9"/>
    <w:rsid w:val="00810DFF"/>
    <w:rsid w:val="00812E04"/>
    <w:rsid w:val="00813925"/>
    <w:rsid w:val="008163BF"/>
    <w:rsid w:val="00820A87"/>
    <w:rsid w:val="00820BAC"/>
    <w:rsid w:val="008217D6"/>
    <w:rsid w:val="008236AC"/>
    <w:rsid w:val="00824838"/>
    <w:rsid w:val="008269DD"/>
    <w:rsid w:val="00826DFB"/>
    <w:rsid w:val="00827066"/>
    <w:rsid w:val="008277EA"/>
    <w:rsid w:val="008339B3"/>
    <w:rsid w:val="00833A64"/>
    <w:rsid w:val="0084636B"/>
    <w:rsid w:val="00846F3F"/>
    <w:rsid w:val="00853264"/>
    <w:rsid w:val="00853DB2"/>
    <w:rsid w:val="00854E6A"/>
    <w:rsid w:val="00861D6A"/>
    <w:rsid w:val="00873AD1"/>
    <w:rsid w:val="00874D1C"/>
    <w:rsid w:val="008752FB"/>
    <w:rsid w:val="00875E61"/>
    <w:rsid w:val="00884816"/>
    <w:rsid w:val="008922E6"/>
    <w:rsid w:val="008A0D9D"/>
    <w:rsid w:val="008A13D7"/>
    <w:rsid w:val="008A4907"/>
    <w:rsid w:val="008A79F7"/>
    <w:rsid w:val="008B600D"/>
    <w:rsid w:val="008B7389"/>
    <w:rsid w:val="008B7CA7"/>
    <w:rsid w:val="008C60DE"/>
    <w:rsid w:val="008D0EDA"/>
    <w:rsid w:val="008D1C19"/>
    <w:rsid w:val="008E08A7"/>
    <w:rsid w:val="008E4F9B"/>
    <w:rsid w:val="008E55BA"/>
    <w:rsid w:val="008E5E12"/>
    <w:rsid w:val="008F032C"/>
    <w:rsid w:val="008F35BD"/>
    <w:rsid w:val="00901827"/>
    <w:rsid w:val="00905B54"/>
    <w:rsid w:val="0090606B"/>
    <w:rsid w:val="00916A52"/>
    <w:rsid w:val="009255DF"/>
    <w:rsid w:val="00926898"/>
    <w:rsid w:val="009318F6"/>
    <w:rsid w:val="00936FF8"/>
    <w:rsid w:val="009414AB"/>
    <w:rsid w:val="009424F1"/>
    <w:rsid w:val="009430AD"/>
    <w:rsid w:val="009439F2"/>
    <w:rsid w:val="009447C9"/>
    <w:rsid w:val="00951280"/>
    <w:rsid w:val="00961549"/>
    <w:rsid w:val="009621B6"/>
    <w:rsid w:val="009625E9"/>
    <w:rsid w:val="00973499"/>
    <w:rsid w:val="0097690B"/>
    <w:rsid w:val="00981219"/>
    <w:rsid w:val="00983899"/>
    <w:rsid w:val="00987A25"/>
    <w:rsid w:val="009942AA"/>
    <w:rsid w:val="00994CCD"/>
    <w:rsid w:val="009A1955"/>
    <w:rsid w:val="009A5531"/>
    <w:rsid w:val="009A7DB0"/>
    <w:rsid w:val="009A7F67"/>
    <w:rsid w:val="009B0C00"/>
    <w:rsid w:val="009B1F8D"/>
    <w:rsid w:val="009B24E6"/>
    <w:rsid w:val="009B6B95"/>
    <w:rsid w:val="009C0DD5"/>
    <w:rsid w:val="009C1EF5"/>
    <w:rsid w:val="009C1FFA"/>
    <w:rsid w:val="009C37A3"/>
    <w:rsid w:val="009C7AF1"/>
    <w:rsid w:val="009D0203"/>
    <w:rsid w:val="009E6876"/>
    <w:rsid w:val="009F12BE"/>
    <w:rsid w:val="009F267E"/>
    <w:rsid w:val="009F3AF2"/>
    <w:rsid w:val="00A035B7"/>
    <w:rsid w:val="00A063CA"/>
    <w:rsid w:val="00A07815"/>
    <w:rsid w:val="00A118EF"/>
    <w:rsid w:val="00A126DA"/>
    <w:rsid w:val="00A21DEE"/>
    <w:rsid w:val="00A22E4E"/>
    <w:rsid w:val="00A25D48"/>
    <w:rsid w:val="00A36851"/>
    <w:rsid w:val="00A368C7"/>
    <w:rsid w:val="00A407BC"/>
    <w:rsid w:val="00A51F11"/>
    <w:rsid w:val="00A5528D"/>
    <w:rsid w:val="00A57609"/>
    <w:rsid w:val="00A57AA0"/>
    <w:rsid w:val="00A6001F"/>
    <w:rsid w:val="00A600EE"/>
    <w:rsid w:val="00A64388"/>
    <w:rsid w:val="00A711A3"/>
    <w:rsid w:val="00A722A7"/>
    <w:rsid w:val="00A726B2"/>
    <w:rsid w:val="00A72867"/>
    <w:rsid w:val="00A75EF6"/>
    <w:rsid w:val="00A80FCB"/>
    <w:rsid w:val="00A9086D"/>
    <w:rsid w:val="00A93346"/>
    <w:rsid w:val="00AA355F"/>
    <w:rsid w:val="00AA416D"/>
    <w:rsid w:val="00AA76BC"/>
    <w:rsid w:val="00AB07BE"/>
    <w:rsid w:val="00AB0D2E"/>
    <w:rsid w:val="00AB0FC1"/>
    <w:rsid w:val="00AB4A1E"/>
    <w:rsid w:val="00AC09FA"/>
    <w:rsid w:val="00AC58D9"/>
    <w:rsid w:val="00AC5DE8"/>
    <w:rsid w:val="00AC5FB1"/>
    <w:rsid w:val="00AD4640"/>
    <w:rsid w:val="00AD7E15"/>
    <w:rsid w:val="00AE5E97"/>
    <w:rsid w:val="00AF2304"/>
    <w:rsid w:val="00AF6D63"/>
    <w:rsid w:val="00B075D1"/>
    <w:rsid w:val="00B07E81"/>
    <w:rsid w:val="00B11BD0"/>
    <w:rsid w:val="00B1769D"/>
    <w:rsid w:val="00B226A2"/>
    <w:rsid w:val="00B22A66"/>
    <w:rsid w:val="00B24C0E"/>
    <w:rsid w:val="00B24F09"/>
    <w:rsid w:val="00B32862"/>
    <w:rsid w:val="00B42CC4"/>
    <w:rsid w:val="00B44B25"/>
    <w:rsid w:val="00B4532E"/>
    <w:rsid w:val="00B5069C"/>
    <w:rsid w:val="00B50B16"/>
    <w:rsid w:val="00B50B1E"/>
    <w:rsid w:val="00B50D35"/>
    <w:rsid w:val="00B55847"/>
    <w:rsid w:val="00B63306"/>
    <w:rsid w:val="00B66BE9"/>
    <w:rsid w:val="00B75A16"/>
    <w:rsid w:val="00B800AE"/>
    <w:rsid w:val="00B845D5"/>
    <w:rsid w:val="00B85A24"/>
    <w:rsid w:val="00B85DDE"/>
    <w:rsid w:val="00B86E09"/>
    <w:rsid w:val="00B92942"/>
    <w:rsid w:val="00B93D0E"/>
    <w:rsid w:val="00B951D2"/>
    <w:rsid w:val="00B955C8"/>
    <w:rsid w:val="00B97B24"/>
    <w:rsid w:val="00BA0DD6"/>
    <w:rsid w:val="00BA57A2"/>
    <w:rsid w:val="00BA6B7F"/>
    <w:rsid w:val="00BB054D"/>
    <w:rsid w:val="00BB5911"/>
    <w:rsid w:val="00BB5D70"/>
    <w:rsid w:val="00BB6E47"/>
    <w:rsid w:val="00BB7BEF"/>
    <w:rsid w:val="00BC734F"/>
    <w:rsid w:val="00BD58FF"/>
    <w:rsid w:val="00BD6DAC"/>
    <w:rsid w:val="00BF7EFB"/>
    <w:rsid w:val="00C01BB6"/>
    <w:rsid w:val="00C079AD"/>
    <w:rsid w:val="00C10F49"/>
    <w:rsid w:val="00C11867"/>
    <w:rsid w:val="00C20FAC"/>
    <w:rsid w:val="00C2251C"/>
    <w:rsid w:val="00C253CD"/>
    <w:rsid w:val="00C275D3"/>
    <w:rsid w:val="00C27C5C"/>
    <w:rsid w:val="00C30272"/>
    <w:rsid w:val="00C341E9"/>
    <w:rsid w:val="00C40DD4"/>
    <w:rsid w:val="00C45534"/>
    <w:rsid w:val="00C51482"/>
    <w:rsid w:val="00C536E5"/>
    <w:rsid w:val="00C55F63"/>
    <w:rsid w:val="00C5754B"/>
    <w:rsid w:val="00C62AEC"/>
    <w:rsid w:val="00C637E9"/>
    <w:rsid w:val="00C64790"/>
    <w:rsid w:val="00C652D5"/>
    <w:rsid w:val="00C668CA"/>
    <w:rsid w:val="00C70AF1"/>
    <w:rsid w:val="00C70C86"/>
    <w:rsid w:val="00C71AC9"/>
    <w:rsid w:val="00C7306E"/>
    <w:rsid w:val="00C8223B"/>
    <w:rsid w:val="00C84D5D"/>
    <w:rsid w:val="00C9195C"/>
    <w:rsid w:val="00C921F5"/>
    <w:rsid w:val="00C94164"/>
    <w:rsid w:val="00C9650E"/>
    <w:rsid w:val="00C967E5"/>
    <w:rsid w:val="00CA09F6"/>
    <w:rsid w:val="00CB0501"/>
    <w:rsid w:val="00CB18A7"/>
    <w:rsid w:val="00CB4B99"/>
    <w:rsid w:val="00CB650F"/>
    <w:rsid w:val="00CB7A20"/>
    <w:rsid w:val="00CE0B01"/>
    <w:rsid w:val="00CE1595"/>
    <w:rsid w:val="00CF244B"/>
    <w:rsid w:val="00CF71C6"/>
    <w:rsid w:val="00D01C88"/>
    <w:rsid w:val="00D03A16"/>
    <w:rsid w:val="00D055C4"/>
    <w:rsid w:val="00D10522"/>
    <w:rsid w:val="00D13A76"/>
    <w:rsid w:val="00D17350"/>
    <w:rsid w:val="00D220CA"/>
    <w:rsid w:val="00D24957"/>
    <w:rsid w:val="00D27EE3"/>
    <w:rsid w:val="00D308C1"/>
    <w:rsid w:val="00D37AE2"/>
    <w:rsid w:val="00D44178"/>
    <w:rsid w:val="00D44836"/>
    <w:rsid w:val="00D45254"/>
    <w:rsid w:val="00D5062C"/>
    <w:rsid w:val="00D54789"/>
    <w:rsid w:val="00D61C0C"/>
    <w:rsid w:val="00D70809"/>
    <w:rsid w:val="00D84285"/>
    <w:rsid w:val="00D8448E"/>
    <w:rsid w:val="00D84559"/>
    <w:rsid w:val="00D858C2"/>
    <w:rsid w:val="00D94DA6"/>
    <w:rsid w:val="00DA00C1"/>
    <w:rsid w:val="00DA0829"/>
    <w:rsid w:val="00DA1D0F"/>
    <w:rsid w:val="00DA6FBF"/>
    <w:rsid w:val="00DB187C"/>
    <w:rsid w:val="00DB5585"/>
    <w:rsid w:val="00DD2065"/>
    <w:rsid w:val="00DD397B"/>
    <w:rsid w:val="00DD7ACA"/>
    <w:rsid w:val="00DE012D"/>
    <w:rsid w:val="00DF07C2"/>
    <w:rsid w:val="00DF5250"/>
    <w:rsid w:val="00DF5ADA"/>
    <w:rsid w:val="00DF67C2"/>
    <w:rsid w:val="00DF7176"/>
    <w:rsid w:val="00E007BA"/>
    <w:rsid w:val="00E07F76"/>
    <w:rsid w:val="00E13CD4"/>
    <w:rsid w:val="00E17F58"/>
    <w:rsid w:val="00E17FEE"/>
    <w:rsid w:val="00E2241B"/>
    <w:rsid w:val="00E23531"/>
    <w:rsid w:val="00E239A9"/>
    <w:rsid w:val="00E239D4"/>
    <w:rsid w:val="00E312D0"/>
    <w:rsid w:val="00E34439"/>
    <w:rsid w:val="00E40CC6"/>
    <w:rsid w:val="00E434AF"/>
    <w:rsid w:val="00E45620"/>
    <w:rsid w:val="00E467FD"/>
    <w:rsid w:val="00E47045"/>
    <w:rsid w:val="00E51808"/>
    <w:rsid w:val="00E53465"/>
    <w:rsid w:val="00E54458"/>
    <w:rsid w:val="00E55802"/>
    <w:rsid w:val="00E637E3"/>
    <w:rsid w:val="00E65163"/>
    <w:rsid w:val="00E73884"/>
    <w:rsid w:val="00E76BB9"/>
    <w:rsid w:val="00E77553"/>
    <w:rsid w:val="00E8061D"/>
    <w:rsid w:val="00E8131F"/>
    <w:rsid w:val="00E829C2"/>
    <w:rsid w:val="00E830D8"/>
    <w:rsid w:val="00E871C1"/>
    <w:rsid w:val="00E92407"/>
    <w:rsid w:val="00E94CA7"/>
    <w:rsid w:val="00EA2C5A"/>
    <w:rsid w:val="00EA601C"/>
    <w:rsid w:val="00EB2DA5"/>
    <w:rsid w:val="00EB5461"/>
    <w:rsid w:val="00EC1486"/>
    <w:rsid w:val="00EC57C3"/>
    <w:rsid w:val="00ED1C34"/>
    <w:rsid w:val="00ED317F"/>
    <w:rsid w:val="00ED3A0F"/>
    <w:rsid w:val="00ED7103"/>
    <w:rsid w:val="00EF0994"/>
    <w:rsid w:val="00EF37D1"/>
    <w:rsid w:val="00EF5EC0"/>
    <w:rsid w:val="00F01916"/>
    <w:rsid w:val="00F0667B"/>
    <w:rsid w:val="00F10F9A"/>
    <w:rsid w:val="00F131F7"/>
    <w:rsid w:val="00F25325"/>
    <w:rsid w:val="00F33006"/>
    <w:rsid w:val="00F346B0"/>
    <w:rsid w:val="00F40B82"/>
    <w:rsid w:val="00F41E7B"/>
    <w:rsid w:val="00F42911"/>
    <w:rsid w:val="00F447E8"/>
    <w:rsid w:val="00F523F6"/>
    <w:rsid w:val="00F54203"/>
    <w:rsid w:val="00F55D0C"/>
    <w:rsid w:val="00F57B0C"/>
    <w:rsid w:val="00F64FEA"/>
    <w:rsid w:val="00F7330F"/>
    <w:rsid w:val="00F73A31"/>
    <w:rsid w:val="00F74EEC"/>
    <w:rsid w:val="00F81483"/>
    <w:rsid w:val="00F819DD"/>
    <w:rsid w:val="00F83256"/>
    <w:rsid w:val="00F91DB5"/>
    <w:rsid w:val="00F924C8"/>
    <w:rsid w:val="00F935C1"/>
    <w:rsid w:val="00FA0788"/>
    <w:rsid w:val="00FA0E63"/>
    <w:rsid w:val="00FA3D7C"/>
    <w:rsid w:val="00FB0BB5"/>
    <w:rsid w:val="00FB307D"/>
    <w:rsid w:val="00FB3F03"/>
    <w:rsid w:val="00FB5898"/>
    <w:rsid w:val="00FC5731"/>
    <w:rsid w:val="00FC7043"/>
    <w:rsid w:val="00FD17DA"/>
    <w:rsid w:val="00FD5BA1"/>
    <w:rsid w:val="00FD6293"/>
    <w:rsid w:val="00FE1B41"/>
    <w:rsid w:val="00FE1DC4"/>
    <w:rsid w:val="00FE359E"/>
    <w:rsid w:val="00FE6D2C"/>
    <w:rsid w:val="00FE7784"/>
    <w:rsid w:val="00FF2AD7"/>
    <w:rsid w:val="00FF6C5E"/>
    <w:rsid w:val="00FF749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5:docId w15:val="{F92CE5C3-E3D7-45E1-B2AB-F88694B53B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50B16"/>
    <w:rPr>
      <w:sz w:val="24"/>
      <w:szCs w:val="24"/>
    </w:rPr>
  </w:style>
  <w:style w:type="paragraph" w:styleId="Heading1">
    <w:name w:val="heading 1"/>
    <w:aliases w:val="shead1"/>
    <w:basedOn w:val="Normal"/>
    <w:next w:val="BodyText"/>
    <w:qFormat/>
    <w:rsid w:val="00C62AEC"/>
    <w:pPr>
      <w:keepNext/>
      <w:numPr>
        <w:numId w:val="4"/>
      </w:numPr>
      <w:pBdr>
        <w:bottom w:val="single" w:sz="6" w:space="1" w:color="auto"/>
      </w:pBdr>
      <w:spacing w:before="240" w:after="60"/>
      <w:outlineLvl w:val="0"/>
    </w:pPr>
    <w:rPr>
      <w:rFonts w:ascii="Arial" w:hAnsi="Arial" w:cs="Arial"/>
      <w:b/>
      <w:bCs/>
      <w:caps/>
      <w:kern w:val="32"/>
      <w:sz w:val="28"/>
      <w:szCs w:val="32"/>
    </w:rPr>
  </w:style>
  <w:style w:type="paragraph" w:styleId="Heading2">
    <w:name w:val="heading 2"/>
    <w:basedOn w:val="Normal"/>
    <w:next w:val="BodyText"/>
    <w:qFormat/>
    <w:rsid w:val="00C62AEC"/>
    <w:pPr>
      <w:keepNext/>
      <w:numPr>
        <w:ilvl w:val="1"/>
        <w:numId w:val="4"/>
      </w:numPr>
      <w:spacing w:before="240" w:after="60"/>
      <w:outlineLvl w:val="1"/>
    </w:pPr>
    <w:rPr>
      <w:rFonts w:ascii="Arial" w:hAnsi="Arial" w:cs="Arial"/>
      <w:b/>
      <w:bCs/>
      <w:iCs/>
      <w:szCs w:val="28"/>
    </w:rPr>
  </w:style>
  <w:style w:type="paragraph" w:styleId="Heading3">
    <w:name w:val="heading 3"/>
    <w:basedOn w:val="Normal"/>
    <w:next w:val="BodyText"/>
    <w:autoRedefine/>
    <w:qFormat/>
    <w:rsid w:val="00E312D0"/>
    <w:pPr>
      <w:keepNext/>
      <w:numPr>
        <w:ilvl w:val="2"/>
        <w:numId w:val="4"/>
      </w:numPr>
      <w:tabs>
        <w:tab w:val="left" w:pos="720"/>
      </w:tabs>
      <w:spacing w:before="240" w:after="60"/>
      <w:ind w:left="540"/>
      <w:outlineLvl w:val="2"/>
      <w:pPrChange w:id="0" w:author="Amy Byers" w:date="2014-10-06T13:40:00Z">
        <w:pPr>
          <w:keepNext/>
          <w:numPr>
            <w:ilvl w:val="2"/>
            <w:numId w:val="4"/>
          </w:numPr>
          <w:tabs>
            <w:tab w:val="left" w:pos="720"/>
            <w:tab w:val="num" w:pos="1440"/>
          </w:tabs>
          <w:spacing w:before="240" w:after="60"/>
          <w:ind w:left="1224" w:hanging="504"/>
          <w:outlineLvl w:val="2"/>
        </w:pPr>
      </w:pPrChange>
    </w:pPr>
    <w:rPr>
      <w:rFonts w:ascii="Arial" w:hAnsi="Arial" w:cs="Arial"/>
      <w:b/>
      <w:bCs/>
      <w:sz w:val="22"/>
      <w:szCs w:val="26"/>
      <w:rPrChange w:id="0" w:author="Amy Byers" w:date="2014-10-06T13:40:00Z">
        <w:rPr>
          <w:rFonts w:ascii="Arial" w:hAnsi="Arial" w:cs="Arial"/>
          <w:b/>
          <w:bCs/>
          <w:szCs w:val="26"/>
          <w:lang w:val="en-US" w:eastAsia="en-US" w:bidi="ar-SA"/>
        </w:rPr>
      </w:rPrChange>
    </w:rPr>
  </w:style>
  <w:style w:type="paragraph" w:styleId="Heading4">
    <w:name w:val="heading 4"/>
    <w:basedOn w:val="Normal"/>
    <w:next w:val="BodyText"/>
    <w:qFormat/>
    <w:rsid w:val="00C62AEC"/>
    <w:pPr>
      <w:keepNext/>
      <w:numPr>
        <w:ilvl w:val="3"/>
        <w:numId w:val="4"/>
      </w:numPr>
      <w:spacing w:before="120"/>
      <w:outlineLvl w:val="3"/>
    </w:pPr>
    <w:rPr>
      <w:rFonts w:ascii="Arial" w:hAnsi="Arial"/>
      <w:b/>
      <w:bCs/>
      <w:sz w:val="20"/>
      <w:szCs w:val="28"/>
    </w:rPr>
  </w:style>
  <w:style w:type="paragraph" w:styleId="Heading5">
    <w:name w:val="heading 5"/>
    <w:basedOn w:val="Normal"/>
    <w:next w:val="BodyText"/>
    <w:qFormat/>
    <w:rsid w:val="00C62AEC"/>
    <w:pPr>
      <w:keepNext/>
      <w:keepLines/>
      <w:spacing w:after="60" w:line="280" w:lineRule="exact"/>
      <w:outlineLvl w:val="4"/>
    </w:pPr>
    <w:rPr>
      <w:rFonts w:ascii="Arial" w:hAnsi="Arial"/>
      <w:b/>
      <w:i/>
      <w:kern w:val="28"/>
      <w:sz w:val="20"/>
      <w:szCs w:val="20"/>
    </w:rPr>
  </w:style>
  <w:style w:type="paragraph" w:styleId="Heading6">
    <w:name w:val="heading 6"/>
    <w:basedOn w:val="Normal"/>
    <w:next w:val="BodyText"/>
    <w:qFormat/>
    <w:rsid w:val="00C62AEC"/>
    <w:pPr>
      <w:keepNext/>
      <w:keepLines/>
      <w:spacing w:after="60" w:line="280" w:lineRule="exact"/>
      <w:outlineLvl w:val="5"/>
    </w:pPr>
    <w:rPr>
      <w:rFonts w:ascii="Arial" w:hAnsi="Arial"/>
      <w:b/>
      <w:kern w:val="28"/>
      <w:sz w:val="18"/>
      <w:szCs w:val="20"/>
    </w:rPr>
  </w:style>
  <w:style w:type="paragraph" w:styleId="Heading7">
    <w:name w:val="heading 7"/>
    <w:basedOn w:val="Normal"/>
    <w:next w:val="BodyText"/>
    <w:qFormat/>
    <w:rsid w:val="00C62AEC"/>
    <w:pPr>
      <w:keepNext/>
      <w:keepLines/>
      <w:spacing w:before="240" w:after="120" w:line="280" w:lineRule="exact"/>
      <w:outlineLvl w:val="6"/>
    </w:pPr>
    <w:rPr>
      <w:rFonts w:ascii="Arial" w:hAnsi="Arial"/>
      <w:kern w:val="28"/>
      <w:sz w:val="22"/>
      <w:szCs w:val="20"/>
    </w:rPr>
  </w:style>
  <w:style w:type="paragraph" w:styleId="Heading8">
    <w:name w:val="heading 8"/>
    <w:basedOn w:val="Normal"/>
    <w:next w:val="BodyText"/>
    <w:qFormat/>
    <w:rsid w:val="00C62AEC"/>
    <w:pPr>
      <w:keepNext/>
      <w:keepLines/>
      <w:spacing w:before="240" w:after="120" w:line="280" w:lineRule="exact"/>
      <w:outlineLvl w:val="7"/>
    </w:pPr>
    <w:rPr>
      <w:rFonts w:ascii="Arial" w:hAnsi="Arial"/>
      <w:i/>
      <w:kern w:val="28"/>
      <w:sz w:val="22"/>
      <w:szCs w:val="20"/>
    </w:rPr>
  </w:style>
  <w:style w:type="paragraph" w:styleId="Heading9">
    <w:name w:val="heading 9"/>
    <w:basedOn w:val="Normal"/>
    <w:next w:val="BodyText"/>
    <w:qFormat/>
    <w:rsid w:val="00C62AEC"/>
    <w:pPr>
      <w:keepNext/>
      <w:keepLines/>
      <w:spacing w:before="240" w:after="120" w:line="280" w:lineRule="exact"/>
      <w:outlineLvl w:val="8"/>
    </w:pPr>
    <w:rPr>
      <w:rFonts w:ascii="Arial" w:hAnsi="Arial"/>
      <w:i/>
      <w:kern w:val="28"/>
      <w:sz w:val="22"/>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rsid w:val="00C62AEC"/>
    <w:pPr>
      <w:tabs>
        <w:tab w:val="center" w:pos="4320"/>
        <w:tab w:val="right" w:pos="8640"/>
      </w:tabs>
    </w:pPr>
    <w:rPr>
      <w:rFonts w:ascii="Arial" w:hAnsi="Arial"/>
      <w:sz w:val="28"/>
    </w:rPr>
  </w:style>
  <w:style w:type="paragraph" w:styleId="Footer">
    <w:name w:val="footer"/>
    <w:basedOn w:val="Normal"/>
    <w:link w:val="FooterChar"/>
    <w:uiPriority w:val="99"/>
    <w:rsid w:val="00C62AEC"/>
    <w:pPr>
      <w:tabs>
        <w:tab w:val="center" w:pos="4320"/>
        <w:tab w:val="right" w:pos="8640"/>
      </w:tabs>
    </w:pPr>
    <w:rPr>
      <w:rFonts w:ascii="Arial" w:hAnsi="Arial"/>
      <w:sz w:val="20"/>
    </w:rPr>
  </w:style>
  <w:style w:type="character" w:styleId="PageNumber">
    <w:name w:val="page number"/>
    <w:basedOn w:val="DefaultParagraphFont"/>
    <w:rsid w:val="00C62AEC"/>
  </w:style>
  <w:style w:type="paragraph" w:styleId="TOC1">
    <w:name w:val="toc 1"/>
    <w:basedOn w:val="Normal"/>
    <w:next w:val="Normal"/>
    <w:autoRedefine/>
    <w:uiPriority w:val="39"/>
    <w:rsid w:val="009942AA"/>
    <w:pPr>
      <w:tabs>
        <w:tab w:val="left" w:pos="480"/>
        <w:tab w:val="right" w:leader="dot" w:pos="10800"/>
      </w:tabs>
      <w:jc w:val="both"/>
    </w:pPr>
    <w:rPr>
      <w:rFonts w:ascii="Arial" w:hAnsi="Arial"/>
      <w:sz w:val="20"/>
    </w:rPr>
  </w:style>
  <w:style w:type="paragraph" w:styleId="TOC2">
    <w:name w:val="toc 2"/>
    <w:basedOn w:val="Normal"/>
    <w:next w:val="Normal"/>
    <w:autoRedefine/>
    <w:uiPriority w:val="39"/>
    <w:rsid w:val="009942AA"/>
    <w:pPr>
      <w:tabs>
        <w:tab w:val="left" w:pos="960"/>
        <w:tab w:val="right" w:leader="dot" w:pos="10800"/>
      </w:tabs>
      <w:ind w:left="240"/>
    </w:pPr>
    <w:rPr>
      <w:rFonts w:ascii="Arial" w:hAnsi="Arial"/>
      <w:sz w:val="20"/>
    </w:rPr>
  </w:style>
  <w:style w:type="paragraph" w:styleId="TOC3">
    <w:name w:val="toc 3"/>
    <w:basedOn w:val="Normal"/>
    <w:next w:val="Normal"/>
    <w:autoRedefine/>
    <w:uiPriority w:val="39"/>
    <w:rsid w:val="003A372C"/>
    <w:pPr>
      <w:tabs>
        <w:tab w:val="left" w:pos="1200"/>
        <w:tab w:val="right" w:leader="dot" w:pos="10080"/>
      </w:tabs>
      <w:ind w:left="480"/>
    </w:pPr>
    <w:rPr>
      <w:rFonts w:ascii="Arial" w:hAnsi="Arial"/>
      <w:sz w:val="20"/>
    </w:rPr>
  </w:style>
  <w:style w:type="paragraph" w:styleId="TOC4">
    <w:name w:val="toc 4"/>
    <w:basedOn w:val="Normal"/>
    <w:next w:val="Normal"/>
    <w:autoRedefine/>
    <w:semiHidden/>
    <w:rsid w:val="00C62AEC"/>
    <w:pPr>
      <w:ind w:left="720"/>
    </w:pPr>
  </w:style>
  <w:style w:type="paragraph" w:styleId="TOC5">
    <w:name w:val="toc 5"/>
    <w:basedOn w:val="Normal"/>
    <w:next w:val="Normal"/>
    <w:autoRedefine/>
    <w:semiHidden/>
    <w:rsid w:val="00C62AEC"/>
    <w:pPr>
      <w:ind w:left="960"/>
    </w:pPr>
  </w:style>
  <w:style w:type="paragraph" w:styleId="TOC6">
    <w:name w:val="toc 6"/>
    <w:basedOn w:val="Normal"/>
    <w:next w:val="Normal"/>
    <w:autoRedefine/>
    <w:semiHidden/>
    <w:rsid w:val="00C62AEC"/>
    <w:pPr>
      <w:ind w:left="1200"/>
    </w:pPr>
  </w:style>
  <w:style w:type="paragraph" w:styleId="TOC7">
    <w:name w:val="toc 7"/>
    <w:basedOn w:val="Normal"/>
    <w:next w:val="Normal"/>
    <w:autoRedefine/>
    <w:semiHidden/>
    <w:rsid w:val="00C62AEC"/>
    <w:pPr>
      <w:ind w:left="1440"/>
    </w:pPr>
  </w:style>
  <w:style w:type="paragraph" w:styleId="TOC8">
    <w:name w:val="toc 8"/>
    <w:basedOn w:val="Normal"/>
    <w:next w:val="Normal"/>
    <w:autoRedefine/>
    <w:semiHidden/>
    <w:rsid w:val="00C62AEC"/>
    <w:pPr>
      <w:ind w:left="1680"/>
    </w:pPr>
  </w:style>
  <w:style w:type="paragraph" w:styleId="TOC9">
    <w:name w:val="toc 9"/>
    <w:basedOn w:val="Normal"/>
    <w:next w:val="Normal"/>
    <w:autoRedefine/>
    <w:semiHidden/>
    <w:rsid w:val="00C62AEC"/>
    <w:pPr>
      <w:ind w:left="1920"/>
    </w:pPr>
  </w:style>
  <w:style w:type="character" w:styleId="Hyperlink">
    <w:name w:val="Hyperlink"/>
    <w:basedOn w:val="DefaultParagraphFont"/>
    <w:uiPriority w:val="99"/>
    <w:rsid w:val="00C62AEC"/>
    <w:rPr>
      <w:color w:val="0000FF"/>
      <w:u w:val="single"/>
    </w:rPr>
  </w:style>
  <w:style w:type="paragraph" w:customStyle="1" w:styleId="H3">
    <w:name w:val="H3"/>
    <w:basedOn w:val="Normal"/>
    <w:rsid w:val="00C62AEC"/>
    <w:pPr>
      <w:numPr>
        <w:ilvl w:val="3"/>
        <w:numId w:val="5"/>
      </w:numPr>
    </w:pPr>
    <w:rPr>
      <w:rFonts w:ascii="Arial" w:hAnsi="Arial"/>
      <w:sz w:val="20"/>
    </w:rPr>
  </w:style>
  <w:style w:type="paragraph" w:styleId="BodyText">
    <w:name w:val="Body Text"/>
    <w:aliases w:val="Body Text Char"/>
    <w:basedOn w:val="Normal"/>
    <w:link w:val="BodyTextChar1"/>
    <w:rsid w:val="00C62AEC"/>
    <w:pPr>
      <w:spacing w:after="120"/>
    </w:pPr>
    <w:rPr>
      <w:rFonts w:ascii="Arial" w:hAnsi="Arial"/>
      <w:sz w:val="20"/>
      <w:szCs w:val="20"/>
    </w:rPr>
  </w:style>
  <w:style w:type="paragraph" w:styleId="List2">
    <w:name w:val="List 2"/>
    <w:basedOn w:val="Normal"/>
    <w:rsid w:val="00C62AEC"/>
    <w:pPr>
      <w:ind w:left="720" w:hanging="360"/>
    </w:pPr>
    <w:rPr>
      <w:rFonts w:ascii="Arial" w:hAnsi="Arial"/>
      <w:sz w:val="20"/>
    </w:rPr>
  </w:style>
  <w:style w:type="paragraph" w:styleId="BodyText2">
    <w:name w:val="Body Text 2"/>
    <w:basedOn w:val="Normal"/>
    <w:rsid w:val="00C62AEC"/>
    <w:rPr>
      <w:rFonts w:ascii="Arial" w:hAnsi="Arial"/>
      <w:color w:val="008000"/>
      <w:sz w:val="20"/>
    </w:rPr>
  </w:style>
  <w:style w:type="paragraph" w:styleId="TableofAuthorities">
    <w:name w:val="table of authorities"/>
    <w:basedOn w:val="Normal"/>
    <w:next w:val="Normal"/>
    <w:semiHidden/>
    <w:rsid w:val="00C62AEC"/>
    <w:pPr>
      <w:jc w:val="center"/>
    </w:pPr>
    <w:rPr>
      <w:b/>
    </w:rPr>
  </w:style>
  <w:style w:type="paragraph" w:styleId="BodyText3">
    <w:name w:val="Body Text 3"/>
    <w:basedOn w:val="Normal"/>
    <w:rsid w:val="00C62AEC"/>
    <w:pPr>
      <w:spacing w:after="120"/>
    </w:pPr>
    <w:rPr>
      <w:rFonts w:ascii="Arial" w:hAnsi="Arial"/>
      <w:sz w:val="18"/>
      <w:szCs w:val="16"/>
    </w:rPr>
  </w:style>
  <w:style w:type="paragraph" w:styleId="Title">
    <w:name w:val="Title"/>
    <w:basedOn w:val="Normal"/>
    <w:link w:val="TitleChar"/>
    <w:qFormat/>
    <w:rsid w:val="00C62AEC"/>
    <w:pPr>
      <w:spacing w:before="240" w:after="60"/>
      <w:outlineLvl w:val="0"/>
    </w:pPr>
    <w:rPr>
      <w:rFonts w:ascii="Arial" w:hAnsi="Arial" w:cs="Arial"/>
      <w:b/>
      <w:bCs/>
      <w:kern w:val="28"/>
      <w:sz w:val="28"/>
      <w:szCs w:val="32"/>
    </w:rPr>
  </w:style>
  <w:style w:type="character" w:customStyle="1" w:styleId="hyper1">
    <w:name w:val="hyper1"/>
    <w:basedOn w:val="DefaultParagraphFont"/>
    <w:rsid w:val="00C62AEC"/>
    <w:rPr>
      <w:rFonts w:ascii="Verdana" w:hAnsi="Verdana" w:hint="default"/>
      <w:color w:val="333333"/>
      <w:sz w:val="18"/>
      <w:szCs w:val="18"/>
    </w:rPr>
  </w:style>
  <w:style w:type="character" w:styleId="FollowedHyperlink">
    <w:name w:val="FollowedHyperlink"/>
    <w:basedOn w:val="DefaultParagraphFont"/>
    <w:rsid w:val="00C62AEC"/>
    <w:rPr>
      <w:color w:val="800080"/>
      <w:u w:val="single"/>
    </w:rPr>
  </w:style>
  <w:style w:type="paragraph" w:customStyle="1" w:styleId="Title2">
    <w:name w:val="Title2"/>
    <w:basedOn w:val="Title"/>
    <w:rsid w:val="00C62AEC"/>
    <w:pPr>
      <w:spacing w:before="0" w:after="0"/>
    </w:pPr>
    <w:rPr>
      <w:rFonts w:cs="Times New Roman"/>
      <w:bCs w:val="0"/>
      <w:szCs w:val="20"/>
    </w:rPr>
  </w:style>
  <w:style w:type="table" w:styleId="TableGrid">
    <w:name w:val="Table Grid"/>
    <w:basedOn w:val="TableNormal"/>
    <w:rsid w:val="00C62AE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rsid w:val="00C62AEC"/>
    <w:rPr>
      <w:rFonts w:ascii="Tahoma" w:hAnsi="Tahoma" w:cs="Tahoma"/>
      <w:sz w:val="16"/>
      <w:szCs w:val="16"/>
    </w:rPr>
  </w:style>
  <w:style w:type="character" w:customStyle="1" w:styleId="BalloonTextChar">
    <w:name w:val="Balloon Text Char"/>
    <w:basedOn w:val="DefaultParagraphFont"/>
    <w:link w:val="BalloonText"/>
    <w:rsid w:val="00C62AEC"/>
    <w:rPr>
      <w:rFonts w:ascii="Tahoma" w:hAnsi="Tahoma" w:cs="Tahoma"/>
      <w:sz w:val="16"/>
      <w:szCs w:val="16"/>
    </w:rPr>
  </w:style>
  <w:style w:type="table" w:customStyle="1" w:styleId="LightShading-Accent11">
    <w:name w:val="Light Shading - Accent 11"/>
    <w:basedOn w:val="TableNormal"/>
    <w:uiPriority w:val="60"/>
    <w:rsid w:val="00C62AEC"/>
    <w:rPr>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LightGrid-Accent11">
    <w:name w:val="Light Grid - Accent 11"/>
    <w:basedOn w:val="TableNormal"/>
    <w:uiPriority w:val="62"/>
    <w:rsid w:val="00C62AEC"/>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Cambria" w:eastAsia="Times New Roman" w:hAnsi="Cambri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mbria" w:eastAsia="Times New Roman" w:hAnsi="Cambri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List-Accent11">
    <w:name w:val="Light List - Accent 11"/>
    <w:basedOn w:val="TableNormal"/>
    <w:uiPriority w:val="61"/>
    <w:rsid w:val="00C62AEC"/>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customStyle="1" w:styleId="MediumShading1-Accent11">
    <w:name w:val="Medium Shading 1 - Accent 11"/>
    <w:basedOn w:val="TableNormal"/>
    <w:uiPriority w:val="63"/>
    <w:rsid w:val="00C62AEC"/>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customStyle="1" w:styleId="MediumList1-Accent11">
    <w:name w:val="Medium List 1 - Accent 11"/>
    <w:basedOn w:val="TableNormal"/>
    <w:uiPriority w:val="65"/>
    <w:rsid w:val="00C62AEC"/>
    <w:rPr>
      <w:color w:val="000000"/>
    </w:rPr>
    <w:tblPr>
      <w:tblStyleRowBandSize w:val="1"/>
      <w:tblStyleColBandSize w:val="1"/>
      <w:tblBorders>
        <w:top w:val="single" w:sz="8" w:space="0" w:color="4F81BD"/>
        <w:bottom w:val="single" w:sz="8" w:space="0" w:color="4F81BD"/>
      </w:tblBorders>
    </w:tblPr>
    <w:tblStylePr w:type="firstRow">
      <w:rPr>
        <w:rFonts w:ascii="Cambria" w:eastAsia="Times New Roman" w:hAnsi="Cambria" w:cs="Times New Roman"/>
      </w:rPr>
      <w:tblPr/>
      <w:tcPr>
        <w:tcBorders>
          <w:top w:val="nil"/>
          <w:bottom w:val="single" w:sz="8" w:space="0" w:color="4F81BD"/>
        </w:tcBorders>
      </w:tcPr>
    </w:tblStylePr>
    <w:tblStylePr w:type="lastRow">
      <w:rPr>
        <w:b/>
        <w:bCs/>
        <w:color w:val="1F497D"/>
      </w:rPr>
      <w:tblPr/>
      <w:tcPr>
        <w:tcBorders>
          <w:top w:val="single" w:sz="8" w:space="0" w:color="4F81BD"/>
          <w:bottom w:val="single" w:sz="8" w:space="0" w:color="4F81BD"/>
        </w:tcBorders>
      </w:tcPr>
    </w:tblStylePr>
    <w:tblStylePr w:type="firstCol">
      <w:rPr>
        <w:b/>
        <w:bCs/>
      </w:rPr>
    </w:tblStylePr>
    <w:tblStylePr w:type="lastCol">
      <w:rPr>
        <w:b/>
        <w:bCs/>
      </w:rPr>
      <w:tblPr/>
      <w:tcPr>
        <w:tcBorders>
          <w:top w:val="single" w:sz="8" w:space="0" w:color="4F81BD"/>
          <w:bottom w:val="single" w:sz="8" w:space="0" w:color="4F81BD"/>
        </w:tcBorders>
      </w:tcPr>
    </w:tblStylePr>
    <w:tblStylePr w:type="band1Vert">
      <w:tblPr/>
      <w:tcPr>
        <w:shd w:val="clear" w:color="auto" w:fill="D3DFEE"/>
      </w:tcPr>
    </w:tblStylePr>
    <w:tblStylePr w:type="band1Horz">
      <w:tblPr/>
      <w:tcPr>
        <w:shd w:val="clear" w:color="auto" w:fill="D3DFEE"/>
      </w:tcPr>
    </w:tblStylePr>
  </w:style>
  <w:style w:type="character" w:customStyle="1" w:styleId="TitleChar">
    <w:name w:val="Title Char"/>
    <w:basedOn w:val="DefaultParagraphFont"/>
    <w:link w:val="Title"/>
    <w:rsid w:val="00C62AEC"/>
    <w:rPr>
      <w:rFonts w:ascii="Arial" w:hAnsi="Arial" w:cs="Arial"/>
      <w:b/>
      <w:bCs/>
      <w:kern w:val="28"/>
      <w:sz w:val="28"/>
      <w:szCs w:val="32"/>
    </w:rPr>
  </w:style>
  <w:style w:type="paragraph" w:styleId="Caption">
    <w:name w:val="caption"/>
    <w:basedOn w:val="Normal"/>
    <w:next w:val="BodyText"/>
    <w:unhideWhenUsed/>
    <w:qFormat/>
    <w:rsid w:val="003E714C"/>
    <w:pPr>
      <w:spacing w:after="120"/>
      <w:jc w:val="center"/>
    </w:pPr>
    <w:rPr>
      <w:rFonts w:ascii="Arial" w:hAnsi="Arial"/>
      <w:b/>
      <w:bCs/>
      <w:sz w:val="20"/>
      <w:szCs w:val="20"/>
    </w:rPr>
  </w:style>
  <w:style w:type="character" w:customStyle="1" w:styleId="BodyTextChar1">
    <w:name w:val="Body Text Char1"/>
    <w:aliases w:val="Body Text Char Char"/>
    <w:basedOn w:val="DefaultParagraphFont"/>
    <w:link w:val="BodyText"/>
    <w:rsid w:val="001B1EE2"/>
    <w:rPr>
      <w:rFonts w:ascii="Arial" w:hAnsi="Arial"/>
    </w:rPr>
  </w:style>
  <w:style w:type="paragraph" w:styleId="FootnoteText">
    <w:name w:val="footnote text"/>
    <w:basedOn w:val="Normal"/>
    <w:link w:val="FootnoteTextChar"/>
    <w:rsid w:val="006176AC"/>
    <w:rPr>
      <w:rFonts w:ascii="Arial" w:hAnsi="Arial"/>
      <w:sz w:val="20"/>
      <w:szCs w:val="20"/>
    </w:rPr>
  </w:style>
  <w:style w:type="character" w:customStyle="1" w:styleId="FootnoteTextChar">
    <w:name w:val="Footnote Text Char"/>
    <w:basedOn w:val="DefaultParagraphFont"/>
    <w:link w:val="FootnoteText"/>
    <w:rsid w:val="006176AC"/>
    <w:rPr>
      <w:rFonts w:ascii="Arial" w:hAnsi="Arial"/>
    </w:rPr>
  </w:style>
  <w:style w:type="character" w:styleId="FootnoteReference">
    <w:name w:val="footnote reference"/>
    <w:basedOn w:val="DefaultParagraphFont"/>
    <w:rsid w:val="006176AC"/>
    <w:rPr>
      <w:vertAlign w:val="superscript"/>
    </w:rPr>
  </w:style>
  <w:style w:type="paragraph" w:customStyle="1" w:styleId="StyleBodyTextBodyTextCharRed">
    <w:name w:val="Style Body TextBody Text Char + Red"/>
    <w:basedOn w:val="BodyText"/>
    <w:rsid w:val="006D10B4"/>
    <w:rPr>
      <w:color w:val="FF0000"/>
    </w:rPr>
  </w:style>
  <w:style w:type="paragraph" w:customStyle="1" w:styleId="StyleHeading2Red">
    <w:name w:val="Style Heading 2 + Red"/>
    <w:basedOn w:val="Heading2"/>
    <w:next w:val="BodyText"/>
    <w:rsid w:val="00983899"/>
    <w:rPr>
      <w:iCs w:val="0"/>
      <w:color w:val="FF0000"/>
    </w:rPr>
  </w:style>
  <w:style w:type="paragraph" w:customStyle="1" w:styleId="StyleHeaderItalic">
    <w:name w:val="Style Header + Italic"/>
    <w:basedOn w:val="Header"/>
    <w:rsid w:val="008E55BA"/>
    <w:pPr>
      <w:pBdr>
        <w:bottom w:val="single" w:sz="4" w:space="1" w:color="auto"/>
      </w:pBdr>
      <w:spacing w:before="240" w:after="60"/>
    </w:pPr>
    <w:rPr>
      <w:i/>
      <w:iCs/>
    </w:rPr>
  </w:style>
  <w:style w:type="character" w:customStyle="1" w:styleId="HeaderChar">
    <w:name w:val="Header Char"/>
    <w:basedOn w:val="DefaultParagraphFont"/>
    <w:link w:val="Header"/>
    <w:uiPriority w:val="99"/>
    <w:rsid w:val="001164C3"/>
    <w:rPr>
      <w:rFonts w:ascii="Arial" w:hAnsi="Arial"/>
      <w:sz w:val="28"/>
      <w:szCs w:val="24"/>
    </w:rPr>
  </w:style>
  <w:style w:type="character" w:customStyle="1" w:styleId="FooterChar">
    <w:name w:val="Footer Char"/>
    <w:basedOn w:val="DefaultParagraphFont"/>
    <w:link w:val="Footer"/>
    <w:uiPriority w:val="99"/>
    <w:rsid w:val="00C341E9"/>
    <w:rPr>
      <w:rFonts w:ascii="Arial" w:hAnsi="Arial"/>
      <w:szCs w:val="24"/>
    </w:rPr>
  </w:style>
  <w:style w:type="character" w:styleId="CommentReference">
    <w:name w:val="annotation reference"/>
    <w:basedOn w:val="DefaultParagraphFont"/>
    <w:rsid w:val="00FD5BA1"/>
    <w:rPr>
      <w:sz w:val="16"/>
      <w:szCs w:val="16"/>
    </w:rPr>
  </w:style>
  <w:style w:type="paragraph" w:styleId="CommentText">
    <w:name w:val="annotation text"/>
    <w:basedOn w:val="Normal"/>
    <w:link w:val="CommentTextChar"/>
    <w:rsid w:val="00FD5BA1"/>
    <w:rPr>
      <w:rFonts w:ascii="Arial" w:hAnsi="Arial"/>
      <w:sz w:val="20"/>
      <w:szCs w:val="20"/>
    </w:rPr>
  </w:style>
  <w:style w:type="character" w:customStyle="1" w:styleId="CommentTextChar">
    <w:name w:val="Comment Text Char"/>
    <w:basedOn w:val="DefaultParagraphFont"/>
    <w:link w:val="CommentText"/>
    <w:rsid w:val="00FD5BA1"/>
    <w:rPr>
      <w:rFonts w:ascii="Arial" w:hAnsi="Arial"/>
    </w:rPr>
  </w:style>
  <w:style w:type="character" w:styleId="Strong">
    <w:name w:val="Strong"/>
    <w:basedOn w:val="DefaultParagraphFont"/>
    <w:uiPriority w:val="22"/>
    <w:qFormat/>
    <w:rsid w:val="00763E93"/>
    <w:rPr>
      <w:b/>
      <w:bCs/>
    </w:rPr>
  </w:style>
  <w:style w:type="paragraph" w:styleId="CommentSubject">
    <w:name w:val="annotation subject"/>
    <w:basedOn w:val="CommentText"/>
    <w:next w:val="CommentText"/>
    <w:link w:val="CommentSubjectChar"/>
    <w:rsid w:val="00C2251C"/>
    <w:rPr>
      <w:b/>
      <w:bCs/>
    </w:rPr>
  </w:style>
  <w:style w:type="character" w:customStyle="1" w:styleId="CommentSubjectChar">
    <w:name w:val="Comment Subject Char"/>
    <w:basedOn w:val="CommentTextChar"/>
    <w:link w:val="CommentSubject"/>
    <w:rsid w:val="00C2251C"/>
    <w:rPr>
      <w:rFonts w:ascii="Arial" w:hAnsi="Arial"/>
      <w:b/>
      <w:bCs/>
    </w:rPr>
  </w:style>
  <w:style w:type="paragraph" w:styleId="TableofFigures">
    <w:name w:val="table of figures"/>
    <w:basedOn w:val="Normal"/>
    <w:next w:val="Normal"/>
    <w:uiPriority w:val="99"/>
    <w:rsid w:val="004F72C3"/>
    <w:rPr>
      <w:rFonts w:ascii="Arial" w:hAnsi="Arial"/>
      <w:sz w:val="20"/>
    </w:rPr>
  </w:style>
  <w:style w:type="paragraph" w:styleId="ListParagraph">
    <w:name w:val="List Paragraph"/>
    <w:basedOn w:val="Normal"/>
    <w:uiPriority w:val="34"/>
    <w:qFormat/>
    <w:rsid w:val="00375ACD"/>
    <w:pPr>
      <w:ind w:left="720"/>
      <w:contextualSpacing/>
    </w:pPr>
    <w:rPr>
      <w:rFonts w:ascii="Arial" w:hAnsi="Arial"/>
      <w:sz w:val="20"/>
    </w:rPr>
  </w:style>
  <w:style w:type="character" w:customStyle="1" w:styleId="StyleArialBold">
    <w:name w:val="Style Arial Bold"/>
    <w:basedOn w:val="DefaultParagraphFont"/>
    <w:rsid w:val="00E312D0"/>
    <w:rPr>
      <w:rFonts w:ascii="Arial" w:hAnsi="Arial"/>
      <w:b/>
      <w:bCs/>
      <w:sz w:val="22"/>
    </w:rPr>
  </w:style>
  <w:style w:type="character" w:customStyle="1" w:styleId="StyleArial">
    <w:name w:val="Style Arial"/>
    <w:basedOn w:val="DefaultParagraphFont"/>
    <w:rsid w:val="00E312D0"/>
    <w:rPr>
      <w:rFonts w:ascii="Arial" w:hAnsi="Arial"/>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98848622">
      <w:bodyDiv w:val="1"/>
      <w:marLeft w:val="0"/>
      <w:marRight w:val="0"/>
      <w:marTop w:val="0"/>
      <w:marBottom w:val="0"/>
      <w:divBdr>
        <w:top w:val="none" w:sz="0" w:space="0" w:color="auto"/>
        <w:left w:val="none" w:sz="0" w:space="0" w:color="auto"/>
        <w:bottom w:val="none" w:sz="0" w:space="0" w:color="auto"/>
        <w:right w:val="none" w:sz="0" w:space="0" w:color="auto"/>
      </w:divBdr>
    </w:div>
    <w:div w:id="1022245654">
      <w:bodyDiv w:val="1"/>
      <w:marLeft w:val="0"/>
      <w:marRight w:val="0"/>
      <w:marTop w:val="0"/>
      <w:marBottom w:val="0"/>
      <w:divBdr>
        <w:top w:val="none" w:sz="0" w:space="0" w:color="auto"/>
        <w:left w:val="none" w:sz="0" w:space="0" w:color="auto"/>
        <w:bottom w:val="none" w:sz="0" w:space="0" w:color="auto"/>
        <w:right w:val="none" w:sz="0" w:space="0" w:color="auto"/>
      </w:divBdr>
    </w:div>
    <w:div w:id="13987410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emf"/><Relationship Id="rId18" Type="http://schemas.openxmlformats.org/officeDocument/2006/relationships/image" Target="media/image7.png"/><Relationship Id="rId3" Type="http://schemas.openxmlformats.org/officeDocument/2006/relationships/customXml" Target="../customXml/item3.xml"/><Relationship Id="rId21" Type="http://schemas.openxmlformats.org/officeDocument/2006/relationships/footer" Target="footer1.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microsoft.com/office/2011/relationships/people" Target="people.xml"/><Relationship Id="rId5"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image" Target="media/image8.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oleObject" Target="embeddings/oleObject1.bin"/><Relationship Id="rId22" Type="http://schemas.openxmlformats.org/officeDocument/2006/relationships/footer" Target="footer2.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jhobson.SNTINC\Documents\Feature\BBYC%20Mobile%20Feature%20Document_0403.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8DD96454AA006D4FBDFADC046BE8270C" ma:contentTypeVersion="0" ma:contentTypeDescription="Create a new document." ma:contentTypeScope="" ma:versionID="3276d4b053e170ae20151d5c0bd617e7">
  <xsd:schema xmlns:xsd="http://www.w3.org/2001/XMLSchema" xmlns:p="http://schemas.microsoft.com/office/2006/metadata/properties" targetNamespace="http://schemas.microsoft.com/office/2006/metadata/properties" ma:root="true" ma:fieldsID="4aeb20c0e3442673af7ee10786458764">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office/internal/2005/internalDocumentation"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ma:readOnly="tru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lastPrinted" minOccurs="0" maxOccurs="1" type="xsd:dateTime"/>
        <xsd:element name="contentStatus" minOccurs="0" maxOccurs="1" type="xsd:string"/>
      </xsd:all>
    </xsd:complexType>
  </xsd:schema>
</ct:contentTypeSchema>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A67DEC5-B27F-4AE7-A005-14406AFEDD24}">
  <ds:schemaRefs>
    <ds:schemaRef ds:uri="http://schemas.microsoft.com/sharepoint/v3/contenttype/forms"/>
  </ds:schemaRefs>
</ds:datastoreItem>
</file>

<file path=customXml/itemProps2.xml><?xml version="1.0" encoding="utf-8"?>
<ds:datastoreItem xmlns:ds="http://schemas.openxmlformats.org/officeDocument/2006/customXml" ds:itemID="{E8493B78-D5E3-4E98-AE25-041BE585C678}">
  <ds:schemaRefs>
    <ds:schemaRef ds:uri="http://schemas.microsoft.com/office/2006/metadata/properties"/>
  </ds:schemaRefs>
</ds:datastoreItem>
</file>

<file path=customXml/itemProps3.xml><?xml version="1.0" encoding="utf-8"?>
<ds:datastoreItem xmlns:ds="http://schemas.openxmlformats.org/officeDocument/2006/customXml" ds:itemID="{55DD6DDA-BE16-4D57-A064-D675B222E61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office/internal/2005/internalDocumentation"/>
  </ds:schemaRefs>
</ds:datastoreItem>
</file>

<file path=customXml/itemProps4.xml><?xml version="1.0" encoding="utf-8"?>
<ds:datastoreItem xmlns:ds="http://schemas.openxmlformats.org/officeDocument/2006/customXml" ds:itemID="{CC550EA4-8D8F-4025-ABC3-1405E81C3A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BBYC Mobile Feature Document_0403.dotx</Template>
  <TotalTime>17</TotalTime>
  <Pages>18</Pages>
  <Words>3197</Words>
  <Characters>18228</Characters>
  <Application>Microsoft Office Word</Application>
  <DocSecurity>0</DocSecurity>
  <Lines>151</Lines>
  <Paragraphs>42</Paragraphs>
  <ScaleCrop>false</ScaleCrop>
  <HeadingPairs>
    <vt:vector size="2" baseType="variant">
      <vt:variant>
        <vt:lpstr>Title</vt:lpstr>
      </vt:variant>
      <vt:variant>
        <vt:i4>1</vt:i4>
      </vt:variant>
    </vt:vector>
  </HeadingPairs>
  <TitlesOfParts>
    <vt:vector size="1" baseType="lpstr">
      <vt:lpstr>eDoc</vt:lpstr>
    </vt:vector>
  </TitlesOfParts>
  <Company>Stella Nova Technologies, Inc.</Company>
  <LinksUpToDate>false</LinksUpToDate>
  <CharactersWithSpaces>21383</CharactersWithSpaces>
  <SharedDoc>false</SharedDoc>
  <HLinks>
    <vt:vector size="252" baseType="variant">
      <vt:variant>
        <vt:i4>1441844</vt:i4>
      </vt:variant>
      <vt:variant>
        <vt:i4>254</vt:i4>
      </vt:variant>
      <vt:variant>
        <vt:i4>0</vt:i4>
      </vt:variant>
      <vt:variant>
        <vt:i4>5</vt:i4>
      </vt:variant>
      <vt:variant>
        <vt:lpwstr/>
      </vt:variant>
      <vt:variant>
        <vt:lpwstr>_Toc237224347</vt:lpwstr>
      </vt:variant>
      <vt:variant>
        <vt:i4>1441844</vt:i4>
      </vt:variant>
      <vt:variant>
        <vt:i4>248</vt:i4>
      </vt:variant>
      <vt:variant>
        <vt:i4>0</vt:i4>
      </vt:variant>
      <vt:variant>
        <vt:i4>5</vt:i4>
      </vt:variant>
      <vt:variant>
        <vt:lpwstr/>
      </vt:variant>
      <vt:variant>
        <vt:lpwstr>_Toc237224346</vt:lpwstr>
      </vt:variant>
      <vt:variant>
        <vt:i4>1441844</vt:i4>
      </vt:variant>
      <vt:variant>
        <vt:i4>242</vt:i4>
      </vt:variant>
      <vt:variant>
        <vt:i4>0</vt:i4>
      </vt:variant>
      <vt:variant>
        <vt:i4>5</vt:i4>
      </vt:variant>
      <vt:variant>
        <vt:lpwstr/>
      </vt:variant>
      <vt:variant>
        <vt:lpwstr>_Toc237224345</vt:lpwstr>
      </vt:variant>
      <vt:variant>
        <vt:i4>1441844</vt:i4>
      </vt:variant>
      <vt:variant>
        <vt:i4>236</vt:i4>
      </vt:variant>
      <vt:variant>
        <vt:i4>0</vt:i4>
      </vt:variant>
      <vt:variant>
        <vt:i4>5</vt:i4>
      </vt:variant>
      <vt:variant>
        <vt:lpwstr/>
      </vt:variant>
      <vt:variant>
        <vt:lpwstr>_Toc237224344</vt:lpwstr>
      </vt:variant>
      <vt:variant>
        <vt:i4>1441844</vt:i4>
      </vt:variant>
      <vt:variant>
        <vt:i4>230</vt:i4>
      </vt:variant>
      <vt:variant>
        <vt:i4>0</vt:i4>
      </vt:variant>
      <vt:variant>
        <vt:i4>5</vt:i4>
      </vt:variant>
      <vt:variant>
        <vt:lpwstr/>
      </vt:variant>
      <vt:variant>
        <vt:lpwstr>_Toc237224343</vt:lpwstr>
      </vt:variant>
      <vt:variant>
        <vt:i4>1441844</vt:i4>
      </vt:variant>
      <vt:variant>
        <vt:i4>224</vt:i4>
      </vt:variant>
      <vt:variant>
        <vt:i4>0</vt:i4>
      </vt:variant>
      <vt:variant>
        <vt:i4>5</vt:i4>
      </vt:variant>
      <vt:variant>
        <vt:lpwstr/>
      </vt:variant>
      <vt:variant>
        <vt:lpwstr>_Toc237224342</vt:lpwstr>
      </vt:variant>
      <vt:variant>
        <vt:i4>1441844</vt:i4>
      </vt:variant>
      <vt:variant>
        <vt:i4>218</vt:i4>
      </vt:variant>
      <vt:variant>
        <vt:i4>0</vt:i4>
      </vt:variant>
      <vt:variant>
        <vt:i4>5</vt:i4>
      </vt:variant>
      <vt:variant>
        <vt:lpwstr/>
      </vt:variant>
      <vt:variant>
        <vt:lpwstr>_Toc237224341</vt:lpwstr>
      </vt:variant>
      <vt:variant>
        <vt:i4>1441844</vt:i4>
      </vt:variant>
      <vt:variant>
        <vt:i4>212</vt:i4>
      </vt:variant>
      <vt:variant>
        <vt:i4>0</vt:i4>
      </vt:variant>
      <vt:variant>
        <vt:i4>5</vt:i4>
      </vt:variant>
      <vt:variant>
        <vt:lpwstr/>
      </vt:variant>
      <vt:variant>
        <vt:lpwstr>_Toc237224340</vt:lpwstr>
      </vt:variant>
      <vt:variant>
        <vt:i4>1114164</vt:i4>
      </vt:variant>
      <vt:variant>
        <vt:i4>206</vt:i4>
      </vt:variant>
      <vt:variant>
        <vt:i4>0</vt:i4>
      </vt:variant>
      <vt:variant>
        <vt:i4>5</vt:i4>
      </vt:variant>
      <vt:variant>
        <vt:lpwstr/>
      </vt:variant>
      <vt:variant>
        <vt:lpwstr>_Toc237224339</vt:lpwstr>
      </vt:variant>
      <vt:variant>
        <vt:i4>1114164</vt:i4>
      </vt:variant>
      <vt:variant>
        <vt:i4>200</vt:i4>
      </vt:variant>
      <vt:variant>
        <vt:i4>0</vt:i4>
      </vt:variant>
      <vt:variant>
        <vt:i4>5</vt:i4>
      </vt:variant>
      <vt:variant>
        <vt:lpwstr/>
      </vt:variant>
      <vt:variant>
        <vt:lpwstr>_Toc237224338</vt:lpwstr>
      </vt:variant>
      <vt:variant>
        <vt:i4>1114164</vt:i4>
      </vt:variant>
      <vt:variant>
        <vt:i4>194</vt:i4>
      </vt:variant>
      <vt:variant>
        <vt:i4>0</vt:i4>
      </vt:variant>
      <vt:variant>
        <vt:i4>5</vt:i4>
      </vt:variant>
      <vt:variant>
        <vt:lpwstr/>
      </vt:variant>
      <vt:variant>
        <vt:lpwstr>_Toc237224337</vt:lpwstr>
      </vt:variant>
      <vt:variant>
        <vt:i4>1114164</vt:i4>
      </vt:variant>
      <vt:variant>
        <vt:i4>188</vt:i4>
      </vt:variant>
      <vt:variant>
        <vt:i4>0</vt:i4>
      </vt:variant>
      <vt:variant>
        <vt:i4>5</vt:i4>
      </vt:variant>
      <vt:variant>
        <vt:lpwstr/>
      </vt:variant>
      <vt:variant>
        <vt:lpwstr>_Toc237224336</vt:lpwstr>
      </vt:variant>
      <vt:variant>
        <vt:i4>1114164</vt:i4>
      </vt:variant>
      <vt:variant>
        <vt:i4>182</vt:i4>
      </vt:variant>
      <vt:variant>
        <vt:i4>0</vt:i4>
      </vt:variant>
      <vt:variant>
        <vt:i4>5</vt:i4>
      </vt:variant>
      <vt:variant>
        <vt:lpwstr/>
      </vt:variant>
      <vt:variant>
        <vt:lpwstr>_Toc237224335</vt:lpwstr>
      </vt:variant>
      <vt:variant>
        <vt:i4>1114164</vt:i4>
      </vt:variant>
      <vt:variant>
        <vt:i4>176</vt:i4>
      </vt:variant>
      <vt:variant>
        <vt:i4>0</vt:i4>
      </vt:variant>
      <vt:variant>
        <vt:i4>5</vt:i4>
      </vt:variant>
      <vt:variant>
        <vt:lpwstr/>
      </vt:variant>
      <vt:variant>
        <vt:lpwstr>_Toc237224334</vt:lpwstr>
      </vt:variant>
      <vt:variant>
        <vt:i4>1114164</vt:i4>
      </vt:variant>
      <vt:variant>
        <vt:i4>170</vt:i4>
      </vt:variant>
      <vt:variant>
        <vt:i4>0</vt:i4>
      </vt:variant>
      <vt:variant>
        <vt:i4>5</vt:i4>
      </vt:variant>
      <vt:variant>
        <vt:lpwstr/>
      </vt:variant>
      <vt:variant>
        <vt:lpwstr>_Toc237224333</vt:lpwstr>
      </vt:variant>
      <vt:variant>
        <vt:i4>1114164</vt:i4>
      </vt:variant>
      <vt:variant>
        <vt:i4>164</vt:i4>
      </vt:variant>
      <vt:variant>
        <vt:i4>0</vt:i4>
      </vt:variant>
      <vt:variant>
        <vt:i4>5</vt:i4>
      </vt:variant>
      <vt:variant>
        <vt:lpwstr/>
      </vt:variant>
      <vt:variant>
        <vt:lpwstr>_Toc237224332</vt:lpwstr>
      </vt:variant>
      <vt:variant>
        <vt:i4>1114164</vt:i4>
      </vt:variant>
      <vt:variant>
        <vt:i4>158</vt:i4>
      </vt:variant>
      <vt:variant>
        <vt:i4>0</vt:i4>
      </vt:variant>
      <vt:variant>
        <vt:i4>5</vt:i4>
      </vt:variant>
      <vt:variant>
        <vt:lpwstr/>
      </vt:variant>
      <vt:variant>
        <vt:lpwstr>_Toc237224331</vt:lpwstr>
      </vt:variant>
      <vt:variant>
        <vt:i4>1114164</vt:i4>
      </vt:variant>
      <vt:variant>
        <vt:i4>152</vt:i4>
      </vt:variant>
      <vt:variant>
        <vt:i4>0</vt:i4>
      </vt:variant>
      <vt:variant>
        <vt:i4>5</vt:i4>
      </vt:variant>
      <vt:variant>
        <vt:lpwstr/>
      </vt:variant>
      <vt:variant>
        <vt:lpwstr>_Toc237224330</vt:lpwstr>
      </vt:variant>
      <vt:variant>
        <vt:i4>1048628</vt:i4>
      </vt:variant>
      <vt:variant>
        <vt:i4>146</vt:i4>
      </vt:variant>
      <vt:variant>
        <vt:i4>0</vt:i4>
      </vt:variant>
      <vt:variant>
        <vt:i4>5</vt:i4>
      </vt:variant>
      <vt:variant>
        <vt:lpwstr/>
      </vt:variant>
      <vt:variant>
        <vt:lpwstr>_Toc237224329</vt:lpwstr>
      </vt:variant>
      <vt:variant>
        <vt:i4>1048628</vt:i4>
      </vt:variant>
      <vt:variant>
        <vt:i4>140</vt:i4>
      </vt:variant>
      <vt:variant>
        <vt:i4>0</vt:i4>
      </vt:variant>
      <vt:variant>
        <vt:i4>5</vt:i4>
      </vt:variant>
      <vt:variant>
        <vt:lpwstr/>
      </vt:variant>
      <vt:variant>
        <vt:lpwstr>_Toc237224328</vt:lpwstr>
      </vt:variant>
      <vt:variant>
        <vt:i4>1048628</vt:i4>
      </vt:variant>
      <vt:variant>
        <vt:i4>134</vt:i4>
      </vt:variant>
      <vt:variant>
        <vt:i4>0</vt:i4>
      </vt:variant>
      <vt:variant>
        <vt:i4>5</vt:i4>
      </vt:variant>
      <vt:variant>
        <vt:lpwstr/>
      </vt:variant>
      <vt:variant>
        <vt:lpwstr>_Toc237224327</vt:lpwstr>
      </vt:variant>
      <vt:variant>
        <vt:i4>1048628</vt:i4>
      </vt:variant>
      <vt:variant>
        <vt:i4>128</vt:i4>
      </vt:variant>
      <vt:variant>
        <vt:i4>0</vt:i4>
      </vt:variant>
      <vt:variant>
        <vt:i4>5</vt:i4>
      </vt:variant>
      <vt:variant>
        <vt:lpwstr/>
      </vt:variant>
      <vt:variant>
        <vt:lpwstr>_Toc237224326</vt:lpwstr>
      </vt:variant>
      <vt:variant>
        <vt:i4>1048628</vt:i4>
      </vt:variant>
      <vt:variant>
        <vt:i4>122</vt:i4>
      </vt:variant>
      <vt:variant>
        <vt:i4>0</vt:i4>
      </vt:variant>
      <vt:variant>
        <vt:i4>5</vt:i4>
      </vt:variant>
      <vt:variant>
        <vt:lpwstr/>
      </vt:variant>
      <vt:variant>
        <vt:lpwstr>_Toc237224325</vt:lpwstr>
      </vt:variant>
      <vt:variant>
        <vt:i4>1048628</vt:i4>
      </vt:variant>
      <vt:variant>
        <vt:i4>116</vt:i4>
      </vt:variant>
      <vt:variant>
        <vt:i4>0</vt:i4>
      </vt:variant>
      <vt:variant>
        <vt:i4>5</vt:i4>
      </vt:variant>
      <vt:variant>
        <vt:lpwstr/>
      </vt:variant>
      <vt:variant>
        <vt:lpwstr>_Toc237224324</vt:lpwstr>
      </vt:variant>
      <vt:variant>
        <vt:i4>1048628</vt:i4>
      </vt:variant>
      <vt:variant>
        <vt:i4>110</vt:i4>
      </vt:variant>
      <vt:variant>
        <vt:i4>0</vt:i4>
      </vt:variant>
      <vt:variant>
        <vt:i4>5</vt:i4>
      </vt:variant>
      <vt:variant>
        <vt:lpwstr/>
      </vt:variant>
      <vt:variant>
        <vt:lpwstr>_Toc237224323</vt:lpwstr>
      </vt:variant>
      <vt:variant>
        <vt:i4>1048628</vt:i4>
      </vt:variant>
      <vt:variant>
        <vt:i4>104</vt:i4>
      </vt:variant>
      <vt:variant>
        <vt:i4>0</vt:i4>
      </vt:variant>
      <vt:variant>
        <vt:i4>5</vt:i4>
      </vt:variant>
      <vt:variant>
        <vt:lpwstr/>
      </vt:variant>
      <vt:variant>
        <vt:lpwstr>_Toc237224322</vt:lpwstr>
      </vt:variant>
      <vt:variant>
        <vt:i4>1048628</vt:i4>
      </vt:variant>
      <vt:variant>
        <vt:i4>98</vt:i4>
      </vt:variant>
      <vt:variant>
        <vt:i4>0</vt:i4>
      </vt:variant>
      <vt:variant>
        <vt:i4>5</vt:i4>
      </vt:variant>
      <vt:variant>
        <vt:lpwstr/>
      </vt:variant>
      <vt:variant>
        <vt:lpwstr>_Toc237224321</vt:lpwstr>
      </vt:variant>
      <vt:variant>
        <vt:i4>1048628</vt:i4>
      </vt:variant>
      <vt:variant>
        <vt:i4>92</vt:i4>
      </vt:variant>
      <vt:variant>
        <vt:i4>0</vt:i4>
      </vt:variant>
      <vt:variant>
        <vt:i4>5</vt:i4>
      </vt:variant>
      <vt:variant>
        <vt:lpwstr/>
      </vt:variant>
      <vt:variant>
        <vt:lpwstr>_Toc237224320</vt:lpwstr>
      </vt:variant>
      <vt:variant>
        <vt:i4>1245236</vt:i4>
      </vt:variant>
      <vt:variant>
        <vt:i4>86</vt:i4>
      </vt:variant>
      <vt:variant>
        <vt:i4>0</vt:i4>
      </vt:variant>
      <vt:variant>
        <vt:i4>5</vt:i4>
      </vt:variant>
      <vt:variant>
        <vt:lpwstr/>
      </vt:variant>
      <vt:variant>
        <vt:lpwstr>_Toc237224319</vt:lpwstr>
      </vt:variant>
      <vt:variant>
        <vt:i4>1245236</vt:i4>
      </vt:variant>
      <vt:variant>
        <vt:i4>80</vt:i4>
      </vt:variant>
      <vt:variant>
        <vt:i4>0</vt:i4>
      </vt:variant>
      <vt:variant>
        <vt:i4>5</vt:i4>
      </vt:variant>
      <vt:variant>
        <vt:lpwstr/>
      </vt:variant>
      <vt:variant>
        <vt:lpwstr>_Toc237224318</vt:lpwstr>
      </vt:variant>
      <vt:variant>
        <vt:i4>1245236</vt:i4>
      </vt:variant>
      <vt:variant>
        <vt:i4>74</vt:i4>
      </vt:variant>
      <vt:variant>
        <vt:i4>0</vt:i4>
      </vt:variant>
      <vt:variant>
        <vt:i4>5</vt:i4>
      </vt:variant>
      <vt:variant>
        <vt:lpwstr/>
      </vt:variant>
      <vt:variant>
        <vt:lpwstr>_Toc237224317</vt:lpwstr>
      </vt:variant>
      <vt:variant>
        <vt:i4>1245236</vt:i4>
      </vt:variant>
      <vt:variant>
        <vt:i4>68</vt:i4>
      </vt:variant>
      <vt:variant>
        <vt:i4>0</vt:i4>
      </vt:variant>
      <vt:variant>
        <vt:i4>5</vt:i4>
      </vt:variant>
      <vt:variant>
        <vt:lpwstr/>
      </vt:variant>
      <vt:variant>
        <vt:lpwstr>_Toc237224316</vt:lpwstr>
      </vt:variant>
      <vt:variant>
        <vt:i4>1245236</vt:i4>
      </vt:variant>
      <vt:variant>
        <vt:i4>62</vt:i4>
      </vt:variant>
      <vt:variant>
        <vt:i4>0</vt:i4>
      </vt:variant>
      <vt:variant>
        <vt:i4>5</vt:i4>
      </vt:variant>
      <vt:variant>
        <vt:lpwstr/>
      </vt:variant>
      <vt:variant>
        <vt:lpwstr>_Toc237224315</vt:lpwstr>
      </vt:variant>
      <vt:variant>
        <vt:i4>1245236</vt:i4>
      </vt:variant>
      <vt:variant>
        <vt:i4>56</vt:i4>
      </vt:variant>
      <vt:variant>
        <vt:i4>0</vt:i4>
      </vt:variant>
      <vt:variant>
        <vt:i4>5</vt:i4>
      </vt:variant>
      <vt:variant>
        <vt:lpwstr/>
      </vt:variant>
      <vt:variant>
        <vt:lpwstr>_Toc237224314</vt:lpwstr>
      </vt:variant>
      <vt:variant>
        <vt:i4>1245236</vt:i4>
      </vt:variant>
      <vt:variant>
        <vt:i4>50</vt:i4>
      </vt:variant>
      <vt:variant>
        <vt:i4>0</vt:i4>
      </vt:variant>
      <vt:variant>
        <vt:i4>5</vt:i4>
      </vt:variant>
      <vt:variant>
        <vt:lpwstr/>
      </vt:variant>
      <vt:variant>
        <vt:lpwstr>_Toc237224313</vt:lpwstr>
      </vt:variant>
      <vt:variant>
        <vt:i4>1245236</vt:i4>
      </vt:variant>
      <vt:variant>
        <vt:i4>44</vt:i4>
      </vt:variant>
      <vt:variant>
        <vt:i4>0</vt:i4>
      </vt:variant>
      <vt:variant>
        <vt:i4>5</vt:i4>
      </vt:variant>
      <vt:variant>
        <vt:lpwstr/>
      </vt:variant>
      <vt:variant>
        <vt:lpwstr>_Toc237224312</vt:lpwstr>
      </vt:variant>
      <vt:variant>
        <vt:i4>1245236</vt:i4>
      </vt:variant>
      <vt:variant>
        <vt:i4>38</vt:i4>
      </vt:variant>
      <vt:variant>
        <vt:i4>0</vt:i4>
      </vt:variant>
      <vt:variant>
        <vt:i4>5</vt:i4>
      </vt:variant>
      <vt:variant>
        <vt:lpwstr/>
      </vt:variant>
      <vt:variant>
        <vt:lpwstr>_Toc237224311</vt:lpwstr>
      </vt:variant>
      <vt:variant>
        <vt:i4>1245236</vt:i4>
      </vt:variant>
      <vt:variant>
        <vt:i4>32</vt:i4>
      </vt:variant>
      <vt:variant>
        <vt:i4>0</vt:i4>
      </vt:variant>
      <vt:variant>
        <vt:i4>5</vt:i4>
      </vt:variant>
      <vt:variant>
        <vt:lpwstr/>
      </vt:variant>
      <vt:variant>
        <vt:lpwstr>_Toc237224310</vt:lpwstr>
      </vt:variant>
      <vt:variant>
        <vt:i4>1179700</vt:i4>
      </vt:variant>
      <vt:variant>
        <vt:i4>26</vt:i4>
      </vt:variant>
      <vt:variant>
        <vt:i4>0</vt:i4>
      </vt:variant>
      <vt:variant>
        <vt:i4>5</vt:i4>
      </vt:variant>
      <vt:variant>
        <vt:lpwstr/>
      </vt:variant>
      <vt:variant>
        <vt:lpwstr>_Toc237224309</vt:lpwstr>
      </vt:variant>
      <vt:variant>
        <vt:i4>1179700</vt:i4>
      </vt:variant>
      <vt:variant>
        <vt:i4>20</vt:i4>
      </vt:variant>
      <vt:variant>
        <vt:i4>0</vt:i4>
      </vt:variant>
      <vt:variant>
        <vt:i4>5</vt:i4>
      </vt:variant>
      <vt:variant>
        <vt:lpwstr/>
      </vt:variant>
      <vt:variant>
        <vt:lpwstr>_Toc237224308</vt:lpwstr>
      </vt:variant>
      <vt:variant>
        <vt:i4>1179700</vt:i4>
      </vt:variant>
      <vt:variant>
        <vt:i4>14</vt:i4>
      </vt:variant>
      <vt:variant>
        <vt:i4>0</vt:i4>
      </vt:variant>
      <vt:variant>
        <vt:i4>5</vt:i4>
      </vt:variant>
      <vt:variant>
        <vt:lpwstr/>
      </vt:variant>
      <vt:variant>
        <vt:lpwstr>_Toc237224307</vt:lpwstr>
      </vt:variant>
      <vt:variant>
        <vt:i4>1179700</vt:i4>
      </vt:variant>
      <vt:variant>
        <vt:i4>8</vt:i4>
      </vt:variant>
      <vt:variant>
        <vt:i4>0</vt:i4>
      </vt:variant>
      <vt:variant>
        <vt:i4>5</vt:i4>
      </vt:variant>
      <vt:variant>
        <vt:lpwstr/>
      </vt:variant>
      <vt:variant>
        <vt:lpwstr>_Toc237224306</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eDoc</dc:title>
  <dc:creator>jhobson</dc:creator>
  <cp:lastModifiedBy>Amy Byers</cp:lastModifiedBy>
  <cp:revision>4</cp:revision>
  <cp:lastPrinted>2009-04-22T19:36:00Z</cp:lastPrinted>
  <dcterms:created xsi:type="dcterms:W3CDTF">2014-10-06T17:34:00Z</dcterms:created>
  <dcterms:modified xsi:type="dcterms:W3CDTF">2014-10-06T18:30:00Z</dcterms:modified>
  <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NewReviewCycle">
    <vt:lpwstr/>
  </property>
  <property fmtid="{D5CDD505-2E9C-101B-9397-08002B2CF9AE}" pid="3" name="ContentTypeId">
    <vt:lpwstr>0x0101008DD96454AA006D4FBDFADC046BE8270C</vt:lpwstr>
  </property>
</Properties>
</file>