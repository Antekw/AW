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886" w:type="pct"/>
        <w:tblInd w:w="144" w:type="dxa"/>
        <w:tblLayout w:type="fixed"/>
        <w:tblLook w:val="0000" w:firstRow="0" w:lastRow="0" w:firstColumn="0" w:lastColumn="0" w:noHBand="0" w:noVBand="0"/>
      </w:tblPr>
      <w:tblGrid>
        <w:gridCol w:w="5293"/>
        <w:gridCol w:w="5261"/>
      </w:tblGrid>
      <w:tr w:rsidR="00750589" w:rsidRPr="0026699F" w:rsidTr="00A36851">
        <w:tc>
          <w:tcPr>
            <w:tcW w:w="5399" w:type="dxa"/>
            <w:vAlign w:val="center"/>
          </w:tcPr>
          <w:p w:rsidR="00750589" w:rsidRPr="0026699F" w:rsidRDefault="00DA1D0F" w:rsidP="00A711A3">
            <w:pPr>
              <w:ind w:left="72"/>
              <w:rPr>
                <w:sz w:val="24"/>
              </w:rPr>
            </w:pPr>
            <w:r>
              <w:rPr>
                <w:noProof/>
              </w:rPr>
              <w:drawing>
                <wp:inline distT="0" distB="0" distL="0" distR="0">
                  <wp:extent cx="1967230" cy="733425"/>
                  <wp:effectExtent l="0" t="0" r="0" b="0"/>
                  <wp:docPr id="1" name="Picture 4" descr="Stella No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lla Nova Logo"/>
                          <pic:cNvPicPr>
                            <a:picLocks noChangeAspect="1" noChangeArrowheads="1"/>
                          </pic:cNvPicPr>
                        </pic:nvPicPr>
                        <pic:blipFill>
                          <a:blip r:embed="rId11" cstate="print"/>
                          <a:srcRect/>
                          <a:stretch>
                            <a:fillRect/>
                          </a:stretch>
                        </pic:blipFill>
                        <pic:spPr bwMode="auto">
                          <a:xfrm>
                            <a:off x="0" y="0"/>
                            <a:ext cx="1967230" cy="733425"/>
                          </a:xfrm>
                          <a:prstGeom prst="rect">
                            <a:avLst/>
                          </a:prstGeom>
                          <a:noFill/>
                          <a:ln w="9525">
                            <a:noFill/>
                            <a:miter lim="800000"/>
                            <a:headEnd/>
                            <a:tailEnd/>
                          </a:ln>
                        </pic:spPr>
                      </pic:pic>
                    </a:graphicData>
                  </a:graphic>
                </wp:inline>
              </w:drawing>
            </w:r>
          </w:p>
        </w:tc>
        <w:tc>
          <w:tcPr>
            <w:tcW w:w="5366" w:type="dxa"/>
            <w:vAlign w:val="center"/>
          </w:tcPr>
          <w:p w:rsidR="00750589" w:rsidRPr="00111F1F" w:rsidRDefault="00A36851" w:rsidP="007345F4">
            <w:pPr>
              <w:ind w:left="72"/>
              <w:jc w:val="center"/>
              <w:rPr>
                <w:color w:val="FF0000"/>
                <w:szCs w:val="20"/>
              </w:rPr>
            </w:pPr>
            <w:r>
              <w:rPr>
                <w:noProof/>
                <w:color w:val="FF0000"/>
                <w:szCs w:val="20"/>
              </w:rPr>
              <w:drawing>
                <wp:inline distT="0" distB="0" distL="0" distR="0">
                  <wp:extent cx="963930" cy="690880"/>
                  <wp:effectExtent l="19050" t="0" r="7620" b="0"/>
                  <wp:docPr id="3" name="Picture 8" descr="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4"/>
                          <pic:cNvPicPr>
                            <a:picLocks noChangeAspect="1" noChangeArrowheads="1"/>
                          </pic:cNvPicPr>
                        </pic:nvPicPr>
                        <pic:blipFill>
                          <a:blip r:embed="rId12" cstate="print"/>
                          <a:srcRect/>
                          <a:stretch>
                            <a:fillRect/>
                          </a:stretch>
                        </pic:blipFill>
                        <pic:spPr bwMode="auto">
                          <a:xfrm>
                            <a:off x="0" y="0"/>
                            <a:ext cx="963930" cy="690880"/>
                          </a:xfrm>
                          <a:prstGeom prst="rect">
                            <a:avLst/>
                          </a:prstGeom>
                          <a:noFill/>
                        </pic:spPr>
                      </pic:pic>
                    </a:graphicData>
                  </a:graphic>
                </wp:inline>
              </w:drawing>
            </w:r>
          </w:p>
        </w:tc>
      </w:tr>
      <w:tr w:rsidR="0026699F" w:rsidRPr="0026699F" w:rsidTr="00A36851">
        <w:tc>
          <w:tcPr>
            <w:tcW w:w="10765" w:type="dxa"/>
            <w:gridSpan w:val="2"/>
            <w:vAlign w:val="center"/>
          </w:tcPr>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5E21B2" w:rsidRDefault="005E21B2" w:rsidP="00A711A3">
            <w:pPr>
              <w:ind w:left="72"/>
              <w:rPr>
                <w:i/>
                <w:color w:val="FF0000"/>
                <w:sz w:val="28"/>
                <w:szCs w:val="28"/>
              </w:rPr>
            </w:pPr>
          </w:p>
          <w:p w:rsidR="005E21B2" w:rsidRDefault="005E21B2" w:rsidP="00A711A3">
            <w:pPr>
              <w:ind w:left="72"/>
              <w:rPr>
                <w:i/>
                <w:color w:val="FF0000"/>
                <w:sz w:val="28"/>
                <w:szCs w:val="28"/>
              </w:rPr>
            </w:pPr>
          </w:p>
          <w:p w:rsidR="005E21B2" w:rsidRDefault="005E21B2" w:rsidP="00A711A3">
            <w:pPr>
              <w:ind w:left="72"/>
              <w:rPr>
                <w:i/>
                <w:color w:val="FF0000"/>
                <w:sz w:val="28"/>
                <w:szCs w:val="28"/>
              </w:rPr>
            </w:pPr>
          </w:p>
          <w:p w:rsidR="00A711A3" w:rsidRDefault="00A711A3" w:rsidP="00A711A3">
            <w:pPr>
              <w:ind w:left="72"/>
              <w:rPr>
                <w:i/>
                <w:color w:val="FF0000"/>
                <w:sz w:val="28"/>
                <w:szCs w:val="28"/>
              </w:rPr>
            </w:pPr>
          </w:p>
          <w:p w:rsidR="005C11F8" w:rsidRDefault="005C11F8" w:rsidP="00A711A3">
            <w:pPr>
              <w:ind w:left="72"/>
              <w:rPr>
                <w:i/>
                <w:color w:val="FF0000"/>
                <w:sz w:val="28"/>
                <w:szCs w:val="28"/>
              </w:rPr>
            </w:pPr>
          </w:p>
          <w:p w:rsidR="00A711A3" w:rsidRDefault="00A711A3" w:rsidP="00A711A3">
            <w:pPr>
              <w:ind w:left="72"/>
              <w:rPr>
                <w:i/>
                <w:color w:val="FF0000"/>
                <w:sz w:val="28"/>
                <w:szCs w:val="28"/>
              </w:rPr>
            </w:pPr>
          </w:p>
          <w:p w:rsidR="00A711A3" w:rsidRDefault="00A711A3" w:rsidP="00A711A3">
            <w:pPr>
              <w:ind w:left="72"/>
              <w:rPr>
                <w:i/>
                <w:color w:val="FF0000"/>
                <w:sz w:val="28"/>
                <w:szCs w:val="28"/>
              </w:rPr>
            </w:pPr>
          </w:p>
          <w:p w:rsidR="0026699F" w:rsidRPr="005C11F8" w:rsidRDefault="00A36851" w:rsidP="00A711A3">
            <w:pPr>
              <w:ind w:left="72"/>
              <w:jc w:val="right"/>
              <w:rPr>
                <w:sz w:val="36"/>
                <w:szCs w:val="36"/>
              </w:rPr>
            </w:pPr>
            <w:r>
              <w:rPr>
                <w:sz w:val="36"/>
                <w:szCs w:val="36"/>
              </w:rPr>
              <w:t>Best Buy Canada Mobile</w:t>
            </w:r>
          </w:p>
          <w:p w:rsidR="00A711A3" w:rsidRPr="00A711A3" w:rsidRDefault="00A711A3" w:rsidP="00A711A3">
            <w:pPr>
              <w:ind w:left="72"/>
              <w:jc w:val="center"/>
              <w:rPr>
                <w:b/>
                <w:sz w:val="36"/>
                <w:szCs w:val="36"/>
              </w:rPr>
            </w:pPr>
          </w:p>
        </w:tc>
      </w:tr>
      <w:tr w:rsidR="0026699F" w:rsidRPr="0026699F" w:rsidTr="00A36851">
        <w:tc>
          <w:tcPr>
            <w:tcW w:w="10765" w:type="dxa"/>
            <w:gridSpan w:val="2"/>
            <w:vAlign w:val="center"/>
          </w:tcPr>
          <w:tbl>
            <w:tblPr>
              <w:tblStyle w:val="TableGrid"/>
              <w:tblW w:w="10565" w:type="dxa"/>
              <w:tblInd w:w="72" w:type="dxa"/>
              <w:tblBorders>
                <w:top w:val="none" w:sz="0" w:space="0" w:color="auto"/>
                <w:left w:val="none" w:sz="0" w:space="0" w:color="auto"/>
                <w:bottom w:val="none" w:sz="0" w:space="0" w:color="auto"/>
                <w:right w:val="none" w:sz="0" w:space="0" w:color="auto"/>
              </w:tblBorders>
              <w:shd w:val="clear" w:color="auto" w:fill="004EBC"/>
              <w:tblLayout w:type="fixed"/>
              <w:tblLook w:val="04A0" w:firstRow="1" w:lastRow="0" w:firstColumn="1" w:lastColumn="0" w:noHBand="0" w:noVBand="1"/>
            </w:tblPr>
            <w:tblGrid>
              <w:gridCol w:w="10565"/>
            </w:tblGrid>
            <w:tr w:rsidR="005C11F8" w:rsidTr="00A36851">
              <w:trPr>
                <w:trHeight w:val="720"/>
              </w:trPr>
              <w:tc>
                <w:tcPr>
                  <w:tcW w:w="10565" w:type="dxa"/>
                  <w:shd w:val="clear" w:color="auto" w:fill="004EBC"/>
                  <w:vAlign w:val="center"/>
                </w:tcPr>
                <w:p w:rsidR="005C11F8" w:rsidRPr="00A44A2D" w:rsidRDefault="00A44A2D" w:rsidP="00A44A2D">
                  <w:pPr>
                    <w:jc w:val="center"/>
                    <w:rPr>
                      <w:b/>
                      <w:color w:val="FFFFFF" w:themeColor="background1"/>
                      <w:sz w:val="36"/>
                      <w:szCs w:val="36"/>
                    </w:rPr>
                  </w:pPr>
                  <w:r w:rsidRPr="00A44A2D">
                    <w:rPr>
                      <w:b/>
                      <w:color w:val="FFFFFF" w:themeColor="background1"/>
                      <w:sz w:val="36"/>
                      <w:szCs w:val="36"/>
                    </w:rPr>
                    <w:t>Kits on the Fly</w:t>
                  </w:r>
                  <w:r w:rsidR="005C11F8" w:rsidRPr="00A44A2D">
                    <w:rPr>
                      <w:b/>
                      <w:color w:val="FFFFFF" w:themeColor="background1"/>
                      <w:sz w:val="36"/>
                      <w:szCs w:val="36"/>
                    </w:rPr>
                    <w:t xml:space="preserve"> </w:t>
                  </w:r>
                  <w:r w:rsidR="00A36851" w:rsidRPr="00A44A2D">
                    <w:rPr>
                      <w:b/>
                      <w:color w:val="FFFFFF" w:themeColor="background1"/>
                      <w:sz w:val="36"/>
                      <w:szCs w:val="36"/>
                    </w:rPr>
                    <w:t xml:space="preserve">Feature </w:t>
                  </w:r>
                  <w:r w:rsidR="005C11F8" w:rsidRPr="00A44A2D">
                    <w:rPr>
                      <w:b/>
                      <w:color w:val="FFFFFF" w:themeColor="background1"/>
                      <w:sz w:val="36"/>
                      <w:szCs w:val="36"/>
                    </w:rPr>
                    <w:t>Document</w:t>
                  </w:r>
                </w:p>
              </w:tc>
            </w:tr>
          </w:tbl>
          <w:p w:rsidR="00A711A3" w:rsidRDefault="00A711A3" w:rsidP="00A711A3">
            <w:pPr>
              <w:ind w:left="72"/>
              <w:jc w:val="right"/>
              <w:rPr>
                <w:color w:val="FF0000"/>
                <w:sz w:val="36"/>
                <w:szCs w:val="36"/>
              </w:rPr>
            </w:pPr>
          </w:p>
          <w:p w:rsidR="00A711A3" w:rsidRPr="00A44A2D" w:rsidRDefault="00763E93" w:rsidP="00A711A3">
            <w:pPr>
              <w:ind w:left="72"/>
              <w:jc w:val="right"/>
              <w:rPr>
                <w:b/>
                <w:sz w:val="24"/>
              </w:rPr>
            </w:pPr>
            <w:r w:rsidRPr="00A44A2D">
              <w:rPr>
                <w:b/>
                <w:sz w:val="24"/>
              </w:rPr>
              <w:t>Document Version</w:t>
            </w:r>
            <w:r w:rsidR="00A44A2D" w:rsidRPr="00A44A2D">
              <w:rPr>
                <w:b/>
                <w:sz w:val="24"/>
              </w:rPr>
              <w:t xml:space="preserve">: </w:t>
            </w:r>
            <w:r w:rsidR="00544EE2">
              <w:rPr>
                <w:b/>
                <w:sz w:val="24"/>
              </w:rPr>
              <w:t>1.0</w:t>
            </w:r>
          </w:p>
          <w:p w:rsidR="003C0044" w:rsidRPr="00A44A2D" w:rsidRDefault="003C0044" w:rsidP="003C0044">
            <w:pPr>
              <w:spacing w:before="120" w:after="120"/>
              <w:ind w:left="72"/>
              <w:jc w:val="right"/>
              <w:rPr>
                <w:b/>
                <w:iCs/>
                <w:sz w:val="24"/>
              </w:rPr>
            </w:pPr>
            <w:r w:rsidRPr="00A44A2D">
              <w:rPr>
                <w:b/>
                <w:iCs/>
                <w:sz w:val="24"/>
              </w:rPr>
              <w:t xml:space="preserve">Design Date: </w:t>
            </w:r>
            <w:r w:rsidR="00D331EF">
              <w:rPr>
                <w:b/>
                <w:iCs/>
                <w:sz w:val="24"/>
              </w:rPr>
              <w:t>July 16</w:t>
            </w:r>
            <w:r w:rsidR="00544EE2">
              <w:rPr>
                <w:b/>
                <w:iCs/>
                <w:sz w:val="24"/>
              </w:rPr>
              <w:t>,</w:t>
            </w:r>
            <w:r w:rsidR="00530097">
              <w:rPr>
                <w:b/>
                <w:iCs/>
                <w:sz w:val="24"/>
              </w:rPr>
              <w:t xml:space="preserve"> 2013</w:t>
            </w:r>
          </w:p>
          <w:p w:rsidR="003C0044" w:rsidRPr="00A600EE" w:rsidRDefault="003C0044" w:rsidP="00A711A3">
            <w:pPr>
              <w:ind w:left="72"/>
              <w:jc w:val="right"/>
              <w:rPr>
                <w:b/>
                <w:sz w:val="24"/>
              </w:rPr>
            </w:pPr>
          </w:p>
          <w:p w:rsidR="00A711A3" w:rsidRDefault="00A711A3" w:rsidP="00A711A3">
            <w:pPr>
              <w:ind w:left="72"/>
              <w:jc w:val="right"/>
              <w:rPr>
                <w:color w:val="FF0000"/>
                <w:sz w:val="36"/>
                <w:szCs w:val="36"/>
              </w:rPr>
            </w:pPr>
          </w:p>
          <w:p w:rsidR="0026699F" w:rsidRPr="00A711A3" w:rsidRDefault="0026699F" w:rsidP="00A711A3">
            <w:pPr>
              <w:ind w:left="72"/>
              <w:jc w:val="right"/>
              <w:rPr>
                <w:sz w:val="36"/>
                <w:szCs w:val="36"/>
              </w:rPr>
            </w:pPr>
          </w:p>
        </w:tc>
      </w:tr>
      <w:tr w:rsidR="0026699F" w:rsidRPr="0026699F" w:rsidTr="00A36851">
        <w:tc>
          <w:tcPr>
            <w:tcW w:w="10765" w:type="dxa"/>
            <w:gridSpan w:val="2"/>
            <w:vAlign w:val="center"/>
          </w:tcPr>
          <w:p w:rsidR="00A711A3" w:rsidRDefault="00A711A3" w:rsidP="00A711A3">
            <w:pPr>
              <w:ind w:left="72"/>
              <w:rPr>
                <w:i/>
                <w:color w:val="FF0000"/>
                <w:sz w:val="24"/>
              </w:rPr>
            </w:pPr>
          </w:p>
          <w:p w:rsidR="00A711A3" w:rsidRDefault="00A711A3" w:rsidP="00A711A3">
            <w:pPr>
              <w:ind w:left="72"/>
              <w:rPr>
                <w:i/>
                <w:color w:val="FF0000"/>
                <w:sz w:val="24"/>
              </w:rPr>
            </w:pPr>
          </w:p>
          <w:p w:rsidR="00A711A3" w:rsidRDefault="00A711A3" w:rsidP="00A711A3">
            <w:pPr>
              <w:ind w:left="72"/>
              <w:rPr>
                <w:i/>
                <w:color w:val="FF0000"/>
                <w:sz w:val="24"/>
              </w:rPr>
            </w:pPr>
          </w:p>
          <w:p w:rsidR="00A711A3" w:rsidRDefault="00A711A3" w:rsidP="00A711A3">
            <w:pPr>
              <w:ind w:left="72"/>
              <w:rPr>
                <w:i/>
                <w:color w:val="FF0000"/>
                <w:sz w:val="24"/>
              </w:rPr>
            </w:pPr>
          </w:p>
          <w:p w:rsidR="00A711A3" w:rsidRDefault="00A711A3" w:rsidP="00A711A3">
            <w:pPr>
              <w:ind w:left="72"/>
              <w:rPr>
                <w:i/>
                <w:color w:val="FF0000"/>
                <w:sz w:val="24"/>
              </w:rPr>
            </w:pPr>
          </w:p>
          <w:p w:rsidR="00A711A3" w:rsidRDefault="00A711A3" w:rsidP="00A711A3">
            <w:pPr>
              <w:ind w:left="72"/>
              <w:rPr>
                <w:i/>
                <w:color w:val="FF0000"/>
                <w:sz w:val="24"/>
              </w:rPr>
            </w:pPr>
          </w:p>
          <w:p w:rsidR="00A711A3" w:rsidRPr="00A44A2D" w:rsidRDefault="0026699F" w:rsidP="00763E93">
            <w:pPr>
              <w:ind w:left="72"/>
              <w:jc w:val="right"/>
              <w:rPr>
                <w:b/>
                <w:sz w:val="24"/>
              </w:rPr>
            </w:pPr>
            <w:r w:rsidRPr="00A44A2D">
              <w:rPr>
                <w:b/>
                <w:sz w:val="24"/>
              </w:rPr>
              <w:t xml:space="preserve">Prepared By: </w:t>
            </w:r>
            <w:r w:rsidR="00A44A2D" w:rsidRPr="00A44A2D">
              <w:rPr>
                <w:b/>
                <w:sz w:val="24"/>
              </w:rPr>
              <w:t>Amy Lackas</w:t>
            </w:r>
          </w:p>
          <w:p w:rsidR="00763E93" w:rsidRDefault="00763E93" w:rsidP="00763E93">
            <w:pPr>
              <w:ind w:left="72"/>
              <w:jc w:val="right"/>
              <w:rPr>
                <w:b/>
                <w:color w:val="FF0000"/>
                <w:sz w:val="24"/>
              </w:rPr>
            </w:pPr>
          </w:p>
          <w:p w:rsidR="00763E93" w:rsidRDefault="00763E93" w:rsidP="00763E93">
            <w:pPr>
              <w:ind w:left="72"/>
              <w:jc w:val="right"/>
              <w:rPr>
                <w:b/>
                <w:color w:val="FF0000"/>
                <w:sz w:val="24"/>
              </w:rPr>
            </w:pPr>
          </w:p>
          <w:p w:rsidR="00763E93" w:rsidRDefault="00763E93" w:rsidP="00763E93">
            <w:pPr>
              <w:ind w:left="72"/>
              <w:jc w:val="right"/>
              <w:rPr>
                <w:b/>
                <w:color w:val="FF0000"/>
                <w:sz w:val="24"/>
              </w:rPr>
            </w:pPr>
          </w:p>
          <w:p w:rsidR="00AA76BC" w:rsidRDefault="00AA76BC" w:rsidP="00763E93">
            <w:pPr>
              <w:ind w:left="72"/>
              <w:jc w:val="right"/>
              <w:rPr>
                <w:b/>
                <w:color w:val="FF0000"/>
                <w:sz w:val="24"/>
              </w:rPr>
            </w:pPr>
          </w:p>
          <w:p w:rsidR="00763E93" w:rsidRPr="00A711A3" w:rsidRDefault="00763E93" w:rsidP="00763E93">
            <w:pPr>
              <w:ind w:left="72"/>
              <w:jc w:val="right"/>
              <w:rPr>
                <w:b/>
                <w:sz w:val="24"/>
              </w:rPr>
            </w:pPr>
          </w:p>
        </w:tc>
      </w:tr>
      <w:tr w:rsidR="0026699F" w:rsidRPr="0026699F" w:rsidTr="00A36851">
        <w:tc>
          <w:tcPr>
            <w:tcW w:w="10765" w:type="dxa"/>
            <w:gridSpan w:val="2"/>
            <w:vAlign w:val="center"/>
          </w:tcPr>
          <w:p w:rsidR="00A711A3" w:rsidRPr="00A711A3" w:rsidRDefault="00A711A3" w:rsidP="00AA76BC">
            <w:pPr>
              <w:ind w:left="72"/>
              <w:jc w:val="right"/>
              <w:rPr>
                <w:b/>
                <w:iCs/>
                <w:sz w:val="24"/>
              </w:rPr>
            </w:pPr>
          </w:p>
        </w:tc>
      </w:tr>
    </w:tbl>
    <w:p w:rsidR="008E55BA" w:rsidRPr="00A600EE" w:rsidRDefault="008E55BA" w:rsidP="009942AA">
      <w:pPr>
        <w:pStyle w:val="StyleHeaderItalic"/>
        <w:pBdr>
          <w:bottom w:val="single" w:sz="4" w:space="0" w:color="auto"/>
        </w:pBdr>
        <w:rPr>
          <w:b/>
        </w:rPr>
      </w:pPr>
      <w:r w:rsidRPr="00A600EE">
        <w:rPr>
          <w:b/>
        </w:rPr>
        <w:t>Table of Contents</w:t>
      </w:r>
    </w:p>
    <w:p w:rsidR="00492920" w:rsidRDefault="005476C4">
      <w:pPr>
        <w:pStyle w:val="TOC1"/>
        <w:rPr>
          <w:rFonts w:asciiTheme="minorHAnsi" w:eastAsiaTheme="minorEastAsia" w:hAnsiTheme="minorHAnsi" w:cstheme="minorBidi"/>
          <w:noProof/>
          <w:sz w:val="22"/>
          <w:szCs w:val="22"/>
        </w:rPr>
      </w:pPr>
      <w:r>
        <w:rPr>
          <w:b/>
          <w:sz w:val="24"/>
        </w:rPr>
        <w:fldChar w:fldCharType="begin"/>
      </w:r>
      <w:r w:rsidR="00D01C88">
        <w:rPr>
          <w:b/>
          <w:sz w:val="24"/>
        </w:rPr>
        <w:instrText xml:space="preserve"> TOC \o "1-2" \h \z \u </w:instrText>
      </w:r>
      <w:r>
        <w:rPr>
          <w:b/>
          <w:sz w:val="24"/>
        </w:rPr>
        <w:fldChar w:fldCharType="separate"/>
      </w:r>
      <w:hyperlink w:anchor="_Toc356903960" w:history="1">
        <w:r w:rsidR="00492920" w:rsidRPr="002A0CD3">
          <w:rPr>
            <w:rStyle w:val="Hyperlink"/>
            <w:i/>
            <w:noProof/>
          </w:rPr>
          <w:t>1.</w:t>
        </w:r>
        <w:r w:rsidR="00492920">
          <w:rPr>
            <w:rFonts w:asciiTheme="minorHAnsi" w:eastAsiaTheme="minorEastAsia" w:hAnsiTheme="minorHAnsi" w:cstheme="minorBidi"/>
            <w:noProof/>
            <w:sz w:val="22"/>
            <w:szCs w:val="22"/>
          </w:rPr>
          <w:tab/>
        </w:r>
        <w:r w:rsidR="00492920" w:rsidRPr="002A0CD3">
          <w:rPr>
            <w:rStyle w:val="Hyperlink"/>
            <w:i/>
            <w:noProof/>
          </w:rPr>
          <w:t>Feature Overview</w:t>
        </w:r>
        <w:r w:rsidR="00492920">
          <w:rPr>
            <w:noProof/>
            <w:webHidden/>
          </w:rPr>
          <w:tab/>
        </w:r>
        <w:r>
          <w:rPr>
            <w:noProof/>
            <w:webHidden/>
          </w:rPr>
          <w:fldChar w:fldCharType="begin"/>
        </w:r>
        <w:r w:rsidR="00492920">
          <w:rPr>
            <w:noProof/>
            <w:webHidden/>
          </w:rPr>
          <w:instrText xml:space="preserve"> PAGEREF _Toc356903960 \h </w:instrText>
        </w:r>
        <w:r>
          <w:rPr>
            <w:noProof/>
            <w:webHidden/>
          </w:rPr>
        </w:r>
        <w:r>
          <w:rPr>
            <w:noProof/>
            <w:webHidden/>
          </w:rPr>
          <w:fldChar w:fldCharType="separate"/>
        </w:r>
        <w:r w:rsidR="00492920">
          <w:rPr>
            <w:noProof/>
            <w:webHidden/>
          </w:rPr>
          <w:t>3</w:t>
        </w:r>
        <w:r>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1" w:history="1">
        <w:r w:rsidR="00492920" w:rsidRPr="002A0CD3">
          <w:rPr>
            <w:rStyle w:val="Hyperlink"/>
            <w:noProof/>
          </w:rPr>
          <w:t>1.1</w:t>
        </w:r>
        <w:r w:rsidR="00492920">
          <w:rPr>
            <w:rFonts w:asciiTheme="minorHAnsi" w:eastAsiaTheme="minorEastAsia" w:hAnsiTheme="minorHAnsi" w:cstheme="minorBidi"/>
            <w:noProof/>
            <w:sz w:val="22"/>
            <w:szCs w:val="22"/>
          </w:rPr>
          <w:tab/>
        </w:r>
        <w:r w:rsidR="00492920" w:rsidRPr="002A0CD3">
          <w:rPr>
            <w:rStyle w:val="Hyperlink"/>
            <w:noProof/>
          </w:rPr>
          <w:t>Feature Description</w:t>
        </w:r>
        <w:r w:rsidR="00492920">
          <w:rPr>
            <w:noProof/>
            <w:webHidden/>
          </w:rPr>
          <w:tab/>
        </w:r>
        <w:r w:rsidR="005476C4">
          <w:rPr>
            <w:noProof/>
            <w:webHidden/>
          </w:rPr>
          <w:fldChar w:fldCharType="begin"/>
        </w:r>
        <w:r w:rsidR="00492920">
          <w:rPr>
            <w:noProof/>
            <w:webHidden/>
          </w:rPr>
          <w:instrText xml:space="preserve"> PAGEREF _Toc356903961 \h </w:instrText>
        </w:r>
        <w:r w:rsidR="005476C4">
          <w:rPr>
            <w:noProof/>
            <w:webHidden/>
          </w:rPr>
        </w:r>
        <w:r w:rsidR="005476C4">
          <w:rPr>
            <w:noProof/>
            <w:webHidden/>
          </w:rPr>
          <w:fldChar w:fldCharType="separate"/>
        </w:r>
        <w:r w:rsidR="00492920">
          <w:rPr>
            <w:noProof/>
            <w:webHidden/>
          </w:rPr>
          <w:t>3</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2" w:history="1">
        <w:r w:rsidR="00492920" w:rsidRPr="002A0CD3">
          <w:rPr>
            <w:rStyle w:val="Hyperlink"/>
            <w:noProof/>
          </w:rPr>
          <w:t>1.2</w:t>
        </w:r>
        <w:r w:rsidR="00492920">
          <w:rPr>
            <w:rFonts w:asciiTheme="minorHAnsi" w:eastAsiaTheme="minorEastAsia" w:hAnsiTheme="minorHAnsi" w:cstheme="minorBidi"/>
            <w:noProof/>
            <w:sz w:val="22"/>
            <w:szCs w:val="22"/>
          </w:rPr>
          <w:tab/>
        </w:r>
        <w:r w:rsidR="00492920" w:rsidRPr="002A0CD3">
          <w:rPr>
            <w:rStyle w:val="Hyperlink"/>
            <w:noProof/>
          </w:rPr>
          <w:t>Assumptions</w:t>
        </w:r>
        <w:r w:rsidR="00492920">
          <w:rPr>
            <w:noProof/>
            <w:webHidden/>
          </w:rPr>
          <w:tab/>
        </w:r>
        <w:r w:rsidR="005476C4">
          <w:rPr>
            <w:noProof/>
            <w:webHidden/>
          </w:rPr>
          <w:fldChar w:fldCharType="begin"/>
        </w:r>
        <w:r w:rsidR="00492920">
          <w:rPr>
            <w:noProof/>
            <w:webHidden/>
          </w:rPr>
          <w:instrText xml:space="preserve"> PAGEREF _Toc356903962 \h </w:instrText>
        </w:r>
        <w:r w:rsidR="005476C4">
          <w:rPr>
            <w:noProof/>
            <w:webHidden/>
          </w:rPr>
        </w:r>
        <w:r w:rsidR="005476C4">
          <w:rPr>
            <w:noProof/>
            <w:webHidden/>
          </w:rPr>
          <w:fldChar w:fldCharType="separate"/>
        </w:r>
        <w:r w:rsidR="00492920">
          <w:rPr>
            <w:noProof/>
            <w:webHidden/>
          </w:rPr>
          <w:t>3</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3" w:history="1">
        <w:r w:rsidR="00492920" w:rsidRPr="002A0CD3">
          <w:rPr>
            <w:rStyle w:val="Hyperlink"/>
            <w:noProof/>
          </w:rPr>
          <w:t>1.3</w:t>
        </w:r>
        <w:r w:rsidR="00492920">
          <w:rPr>
            <w:rFonts w:asciiTheme="minorHAnsi" w:eastAsiaTheme="minorEastAsia" w:hAnsiTheme="minorHAnsi" w:cstheme="minorBidi"/>
            <w:noProof/>
            <w:sz w:val="22"/>
            <w:szCs w:val="22"/>
          </w:rPr>
          <w:tab/>
        </w:r>
        <w:r w:rsidR="00492920" w:rsidRPr="002A0CD3">
          <w:rPr>
            <w:rStyle w:val="Hyperlink"/>
            <w:noProof/>
          </w:rPr>
          <w:t>Parameters and System Settings</w:t>
        </w:r>
        <w:r w:rsidR="00492920">
          <w:rPr>
            <w:noProof/>
            <w:webHidden/>
          </w:rPr>
          <w:tab/>
        </w:r>
        <w:r w:rsidR="005476C4">
          <w:rPr>
            <w:noProof/>
            <w:webHidden/>
          </w:rPr>
          <w:fldChar w:fldCharType="begin"/>
        </w:r>
        <w:r w:rsidR="00492920">
          <w:rPr>
            <w:noProof/>
            <w:webHidden/>
          </w:rPr>
          <w:instrText xml:space="preserve"> PAGEREF _Toc356903963 \h </w:instrText>
        </w:r>
        <w:r w:rsidR="005476C4">
          <w:rPr>
            <w:noProof/>
            <w:webHidden/>
          </w:rPr>
        </w:r>
        <w:r w:rsidR="005476C4">
          <w:rPr>
            <w:noProof/>
            <w:webHidden/>
          </w:rPr>
          <w:fldChar w:fldCharType="separate"/>
        </w:r>
        <w:r w:rsidR="00492920">
          <w:rPr>
            <w:noProof/>
            <w:webHidden/>
          </w:rPr>
          <w:t>3</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4" w:history="1">
        <w:r w:rsidR="00492920" w:rsidRPr="002A0CD3">
          <w:rPr>
            <w:rStyle w:val="Hyperlink"/>
            <w:noProof/>
          </w:rPr>
          <w:t>1.4</w:t>
        </w:r>
        <w:r w:rsidR="00492920">
          <w:rPr>
            <w:rFonts w:asciiTheme="minorHAnsi" w:eastAsiaTheme="minorEastAsia" w:hAnsiTheme="minorHAnsi" w:cstheme="minorBidi"/>
            <w:noProof/>
            <w:sz w:val="22"/>
            <w:szCs w:val="22"/>
          </w:rPr>
          <w:tab/>
        </w:r>
        <w:r w:rsidR="00492920" w:rsidRPr="002A0CD3">
          <w:rPr>
            <w:rStyle w:val="Hyperlink"/>
            <w:noProof/>
          </w:rPr>
          <w:t>Interfaces</w:t>
        </w:r>
        <w:r w:rsidR="00492920">
          <w:rPr>
            <w:noProof/>
            <w:webHidden/>
          </w:rPr>
          <w:tab/>
        </w:r>
        <w:r w:rsidR="005476C4">
          <w:rPr>
            <w:noProof/>
            <w:webHidden/>
          </w:rPr>
          <w:fldChar w:fldCharType="begin"/>
        </w:r>
        <w:r w:rsidR="00492920">
          <w:rPr>
            <w:noProof/>
            <w:webHidden/>
          </w:rPr>
          <w:instrText xml:space="preserve"> PAGEREF _Toc356903964 \h </w:instrText>
        </w:r>
        <w:r w:rsidR="005476C4">
          <w:rPr>
            <w:noProof/>
            <w:webHidden/>
          </w:rPr>
        </w:r>
        <w:r w:rsidR="005476C4">
          <w:rPr>
            <w:noProof/>
            <w:webHidden/>
          </w:rPr>
          <w:fldChar w:fldCharType="separate"/>
        </w:r>
        <w:r w:rsidR="00492920">
          <w:rPr>
            <w:noProof/>
            <w:webHidden/>
          </w:rPr>
          <w:t>3</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65" w:history="1">
        <w:r w:rsidR="00492920" w:rsidRPr="002A0CD3">
          <w:rPr>
            <w:rStyle w:val="Hyperlink"/>
            <w:i/>
            <w:noProof/>
          </w:rPr>
          <w:t>2.</w:t>
        </w:r>
        <w:r w:rsidR="00492920">
          <w:rPr>
            <w:rFonts w:asciiTheme="minorHAnsi" w:eastAsiaTheme="minorEastAsia" w:hAnsiTheme="minorHAnsi" w:cstheme="minorBidi"/>
            <w:noProof/>
            <w:sz w:val="22"/>
            <w:szCs w:val="22"/>
          </w:rPr>
          <w:tab/>
        </w:r>
        <w:r w:rsidR="00492920" w:rsidRPr="002A0CD3">
          <w:rPr>
            <w:rStyle w:val="Hyperlink"/>
            <w:i/>
            <w:noProof/>
          </w:rPr>
          <w:t>USE CASE: Kits on the Fly</w:t>
        </w:r>
        <w:r w:rsidR="00492920">
          <w:rPr>
            <w:noProof/>
            <w:webHidden/>
          </w:rPr>
          <w:tab/>
        </w:r>
        <w:r w:rsidR="005476C4">
          <w:rPr>
            <w:noProof/>
            <w:webHidden/>
          </w:rPr>
          <w:fldChar w:fldCharType="begin"/>
        </w:r>
        <w:r w:rsidR="00492920">
          <w:rPr>
            <w:noProof/>
            <w:webHidden/>
          </w:rPr>
          <w:instrText xml:space="preserve"> PAGEREF _Toc356903965 \h </w:instrText>
        </w:r>
        <w:r w:rsidR="005476C4">
          <w:rPr>
            <w:noProof/>
            <w:webHidden/>
          </w:rPr>
        </w:r>
        <w:r w:rsidR="005476C4">
          <w:rPr>
            <w:noProof/>
            <w:webHidden/>
          </w:rPr>
          <w:fldChar w:fldCharType="separate"/>
        </w:r>
        <w:r w:rsidR="00492920">
          <w:rPr>
            <w:noProof/>
            <w:webHidden/>
          </w:rPr>
          <w:t>4</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6" w:history="1">
        <w:r w:rsidR="00492920" w:rsidRPr="002A0CD3">
          <w:rPr>
            <w:rStyle w:val="Hyperlink"/>
            <w:noProof/>
          </w:rPr>
          <w:t>2.1</w:t>
        </w:r>
        <w:r w:rsidR="00492920">
          <w:rPr>
            <w:rFonts w:asciiTheme="minorHAnsi" w:eastAsiaTheme="minorEastAsia" w:hAnsiTheme="minorHAnsi" w:cstheme="minorBidi"/>
            <w:noProof/>
            <w:sz w:val="22"/>
            <w:szCs w:val="22"/>
          </w:rPr>
          <w:tab/>
        </w:r>
        <w:r w:rsidR="00492920" w:rsidRPr="002A0CD3">
          <w:rPr>
            <w:rStyle w:val="Hyperlink"/>
            <w:noProof/>
          </w:rPr>
          <w:t>Feature Flow</w:t>
        </w:r>
        <w:r w:rsidR="00492920">
          <w:rPr>
            <w:noProof/>
            <w:webHidden/>
          </w:rPr>
          <w:tab/>
        </w:r>
        <w:r w:rsidR="005476C4">
          <w:rPr>
            <w:noProof/>
            <w:webHidden/>
          </w:rPr>
          <w:fldChar w:fldCharType="begin"/>
        </w:r>
        <w:r w:rsidR="00492920">
          <w:rPr>
            <w:noProof/>
            <w:webHidden/>
          </w:rPr>
          <w:instrText xml:space="preserve"> PAGEREF _Toc356903966 \h </w:instrText>
        </w:r>
        <w:r w:rsidR="005476C4">
          <w:rPr>
            <w:noProof/>
            <w:webHidden/>
          </w:rPr>
        </w:r>
        <w:r w:rsidR="005476C4">
          <w:rPr>
            <w:noProof/>
            <w:webHidden/>
          </w:rPr>
          <w:fldChar w:fldCharType="separate"/>
        </w:r>
        <w:r w:rsidR="00492920">
          <w:rPr>
            <w:noProof/>
            <w:webHidden/>
          </w:rPr>
          <w:t>4</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7" w:history="1">
        <w:r w:rsidR="00492920" w:rsidRPr="002A0CD3">
          <w:rPr>
            <w:rStyle w:val="Hyperlink"/>
            <w:noProof/>
          </w:rPr>
          <w:t>2.2</w:t>
        </w:r>
        <w:r w:rsidR="00492920">
          <w:rPr>
            <w:rFonts w:asciiTheme="minorHAnsi" w:eastAsiaTheme="minorEastAsia" w:hAnsiTheme="minorHAnsi" w:cstheme="minorBidi"/>
            <w:noProof/>
            <w:sz w:val="22"/>
            <w:szCs w:val="22"/>
          </w:rPr>
          <w:tab/>
        </w:r>
        <w:r w:rsidR="00492920" w:rsidRPr="002A0CD3">
          <w:rPr>
            <w:rStyle w:val="Hyperlink"/>
            <w:noProof/>
          </w:rPr>
          <w:t>Precondition</w:t>
        </w:r>
        <w:r w:rsidR="00492920">
          <w:rPr>
            <w:noProof/>
            <w:webHidden/>
          </w:rPr>
          <w:tab/>
        </w:r>
        <w:r w:rsidR="005476C4">
          <w:rPr>
            <w:noProof/>
            <w:webHidden/>
          </w:rPr>
          <w:fldChar w:fldCharType="begin"/>
        </w:r>
        <w:r w:rsidR="00492920">
          <w:rPr>
            <w:noProof/>
            <w:webHidden/>
          </w:rPr>
          <w:instrText xml:space="preserve"> PAGEREF _Toc356903967 \h </w:instrText>
        </w:r>
        <w:r w:rsidR="005476C4">
          <w:rPr>
            <w:noProof/>
            <w:webHidden/>
          </w:rPr>
        </w:r>
        <w:r w:rsidR="005476C4">
          <w:rPr>
            <w:noProof/>
            <w:webHidden/>
          </w:rPr>
          <w:fldChar w:fldCharType="separate"/>
        </w:r>
        <w:r w:rsidR="00492920">
          <w:rPr>
            <w:noProof/>
            <w:webHidden/>
          </w:rPr>
          <w:t>5</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8" w:history="1">
        <w:r w:rsidR="00492920" w:rsidRPr="002A0CD3">
          <w:rPr>
            <w:rStyle w:val="Hyperlink"/>
            <w:noProof/>
          </w:rPr>
          <w:t>2.3</w:t>
        </w:r>
        <w:r w:rsidR="00492920">
          <w:rPr>
            <w:rFonts w:asciiTheme="minorHAnsi" w:eastAsiaTheme="minorEastAsia" w:hAnsiTheme="minorHAnsi" w:cstheme="minorBidi"/>
            <w:noProof/>
            <w:sz w:val="22"/>
            <w:szCs w:val="22"/>
          </w:rPr>
          <w:tab/>
        </w:r>
        <w:r w:rsidR="00492920" w:rsidRPr="002A0CD3">
          <w:rPr>
            <w:rStyle w:val="Hyperlink"/>
            <w:noProof/>
          </w:rPr>
          <w:t>Main Flow</w:t>
        </w:r>
        <w:r w:rsidR="00492920">
          <w:rPr>
            <w:noProof/>
            <w:webHidden/>
          </w:rPr>
          <w:tab/>
        </w:r>
        <w:r w:rsidR="005476C4">
          <w:rPr>
            <w:noProof/>
            <w:webHidden/>
          </w:rPr>
          <w:fldChar w:fldCharType="begin"/>
        </w:r>
        <w:r w:rsidR="00492920">
          <w:rPr>
            <w:noProof/>
            <w:webHidden/>
          </w:rPr>
          <w:instrText xml:space="preserve"> PAGEREF _Toc356903968 \h </w:instrText>
        </w:r>
        <w:r w:rsidR="005476C4">
          <w:rPr>
            <w:noProof/>
            <w:webHidden/>
          </w:rPr>
        </w:r>
        <w:r w:rsidR="005476C4">
          <w:rPr>
            <w:noProof/>
            <w:webHidden/>
          </w:rPr>
          <w:fldChar w:fldCharType="separate"/>
        </w:r>
        <w:r w:rsidR="00492920">
          <w:rPr>
            <w:noProof/>
            <w:webHidden/>
          </w:rPr>
          <w:t>5</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69" w:history="1">
        <w:r w:rsidR="00492920" w:rsidRPr="002A0CD3">
          <w:rPr>
            <w:rStyle w:val="Hyperlink"/>
            <w:noProof/>
          </w:rPr>
          <w:t>2.4</w:t>
        </w:r>
        <w:r w:rsidR="00492920">
          <w:rPr>
            <w:rFonts w:asciiTheme="minorHAnsi" w:eastAsiaTheme="minorEastAsia" w:hAnsiTheme="minorHAnsi" w:cstheme="minorBidi"/>
            <w:noProof/>
            <w:sz w:val="22"/>
            <w:szCs w:val="22"/>
          </w:rPr>
          <w:tab/>
        </w:r>
        <w:r w:rsidR="00492920" w:rsidRPr="002A0CD3">
          <w:rPr>
            <w:rStyle w:val="Hyperlink"/>
            <w:noProof/>
          </w:rPr>
          <w:t>Alternate Flows</w:t>
        </w:r>
        <w:r w:rsidR="00492920">
          <w:rPr>
            <w:noProof/>
            <w:webHidden/>
          </w:rPr>
          <w:tab/>
        </w:r>
        <w:r w:rsidR="005476C4">
          <w:rPr>
            <w:noProof/>
            <w:webHidden/>
          </w:rPr>
          <w:fldChar w:fldCharType="begin"/>
        </w:r>
        <w:r w:rsidR="00492920">
          <w:rPr>
            <w:noProof/>
            <w:webHidden/>
          </w:rPr>
          <w:instrText xml:space="preserve"> PAGEREF _Toc356903969 \h </w:instrText>
        </w:r>
        <w:r w:rsidR="005476C4">
          <w:rPr>
            <w:noProof/>
            <w:webHidden/>
          </w:rPr>
        </w:r>
        <w:r w:rsidR="005476C4">
          <w:rPr>
            <w:noProof/>
            <w:webHidden/>
          </w:rPr>
          <w:fldChar w:fldCharType="separate"/>
        </w:r>
        <w:r w:rsidR="00492920">
          <w:rPr>
            <w:noProof/>
            <w:webHidden/>
          </w:rPr>
          <w:t>5</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0" w:history="1">
        <w:r w:rsidR="00492920" w:rsidRPr="002A0CD3">
          <w:rPr>
            <w:rStyle w:val="Hyperlink"/>
            <w:noProof/>
          </w:rPr>
          <w:t>2.5</w:t>
        </w:r>
        <w:r w:rsidR="00492920">
          <w:rPr>
            <w:rFonts w:asciiTheme="minorHAnsi" w:eastAsiaTheme="minorEastAsia" w:hAnsiTheme="minorHAnsi" w:cstheme="minorBidi"/>
            <w:noProof/>
            <w:sz w:val="22"/>
            <w:szCs w:val="22"/>
          </w:rPr>
          <w:tab/>
        </w:r>
        <w:r w:rsidR="00492920" w:rsidRPr="002A0CD3">
          <w:rPr>
            <w:rStyle w:val="Hyperlink"/>
            <w:noProof/>
          </w:rPr>
          <w:t>Post Condition</w:t>
        </w:r>
        <w:r w:rsidR="00492920">
          <w:rPr>
            <w:noProof/>
            <w:webHidden/>
          </w:rPr>
          <w:tab/>
        </w:r>
        <w:r w:rsidR="005476C4">
          <w:rPr>
            <w:noProof/>
            <w:webHidden/>
          </w:rPr>
          <w:fldChar w:fldCharType="begin"/>
        </w:r>
        <w:r w:rsidR="00492920">
          <w:rPr>
            <w:noProof/>
            <w:webHidden/>
          </w:rPr>
          <w:instrText xml:space="preserve"> PAGEREF _Toc356903970 \h </w:instrText>
        </w:r>
        <w:r w:rsidR="005476C4">
          <w:rPr>
            <w:noProof/>
            <w:webHidden/>
          </w:rPr>
        </w:r>
        <w:r w:rsidR="005476C4">
          <w:rPr>
            <w:noProof/>
            <w:webHidden/>
          </w:rPr>
          <w:fldChar w:fldCharType="separate"/>
        </w:r>
        <w:r w:rsidR="00492920">
          <w:rPr>
            <w:noProof/>
            <w:webHidden/>
          </w:rPr>
          <w:t>6</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1" w:history="1">
        <w:r w:rsidR="00492920" w:rsidRPr="002A0CD3">
          <w:rPr>
            <w:rStyle w:val="Hyperlink"/>
            <w:noProof/>
          </w:rPr>
          <w:t>2.6</w:t>
        </w:r>
        <w:r w:rsidR="00492920">
          <w:rPr>
            <w:rFonts w:asciiTheme="minorHAnsi" w:eastAsiaTheme="minorEastAsia" w:hAnsiTheme="minorHAnsi" w:cstheme="minorBidi"/>
            <w:noProof/>
            <w:sz w:val="22"/>
            <w:szCs w:val="22"/>
          </w:rPr>
          <w:tab/>
        </w:r>
        <w:r w:rsidR="00492920" w:rsidRPr="002A0CD3">
          <w:rPr>
            <w:rStyle w:val="Hyperlink"/>
            <w:noProof/>
          </w:rPr>
          <w:t>Special Requirements</w:t>
        </w:r>
        <w:r w:rsidR="00492920">
          <w:rPr>
            <w:noProof/>
            <w:webHidden/>
          </w:rPr>
          <w:tab/>
        </w:r>
        <w:r w:rsidR="005476C4">
          <w:rPr>
            <w:noProof/>
            <w:webHidden/>
          </w:rPr>
          <w:fldChar w:fldCharType="begin"/>
        </w:r>
        <w:r w:rsidR="00492920">
          <w:rPr>
            <w:noProof/>
            <w:webHidden/>
          </w:rPr>
          <w:instrText xml:space="preserve"> PAGEREF _Toc356903971 \h </w:instrText>
        </w:r>
        <w:r w:rsidR="005476C4">
          <w:rPr>
            <w:noProof/>
            <w:webHidden/>
          </w:rPr>
        </w:r>
        <w:r w:rsidR="005476C4">
          <w:rPr>
            <w:noProof/>
            <w:webHidden/>
          </w:rPr>
          <w:fldChar w:fldCharType="separate"/>
        </w:r>
        <w:r w:rsidR="00492920">
          <w:rPr>
            <w:noProof/>
            <w:webHidden/>
          </w:rPr>
          <w:t>6</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72" w:history="1">
        <w:r w:rsidR="00492920" w:rsidRPr="002A0CD3">
          <w:rPr>
            <w:rStyle w:val="Hyperlink"/>
            <w:i/>
            <w:noProof/>
          </w:rPr>
          <w:t>3.</w:t>
        </w:r>
        <w:r w:rsidR="00492920">
          <w:rPr>
            <w:rFonts w:asciiTheme="minorHAnsi" w:eastAsiaTheme="minorEastAsia" w:hAnsiTheme="minorHAnsi" w:cstheme="minorBidi"/>
            <w:noProof/>
            <w:sz w:val="22"/>
            <w:szCs w:val="22"/>
          </w:rPr>
          <w:tab/>
        </w:r>
        <w:r w:rsidR="00492920" w:rsidRPr="002A0CD3">
          <w:rPr>
            <w:rStyle w:val="Hyperlink"/>
            <w:i/>
            <w:noProof/>
          </w:rPr>
          <w:t>Supplemental Specifications</w:t>
        </w:r>
        <w:r w:rsidR="00492920">
          <w:rPr>
            <w:noProof/>
            <w:webHidden/>
          </w:rPr>
          <w:tab/>
        </w:r>
        <w:r w:rsidR="005476C4">
          <w:rPr>
            <w:noProof/>
            <w:webHidden/>
          </w:rPr>
          <w:fldChar w:fldCharType="begin"/>
        </w:r>
        <w:r w:rsidR="00492920">
          <w:rPr>
            <w:noProof/>
            <w:webHidden/>
          </w:rPr>
          <w:instrText xml:space="preserve"> PAGEREF _Toc356903972 \h </w:instrText>
        </w:r>
        <w:r w:rsidR="005476C4">
          <w:rPr>
            <w:noProof/>
            <w:webHidden/>
          </w:rPr>
        </w:r>
        <w:r w:rsidR="005476C4">
          <w:rPr>
            <w:noProof/>
            <w:webHidden/>
          </w:rPr>
          <w:fldChar w:fldCharType="separate"/>
        </w:r>
        <w:r w:rsidR="00492920">
          <w:rPr>
            <w:noProof/>
            <w:webHidden/>
          </w:rPr>
          <w:t>7</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3" w:history="1">
        <w:r w:rsidR="00492920" w:rsidRPr="002A0CD3">
          <w:rPr>
            <w:rStyle w:val="Hyperlink"/>
            <w:noProof/>
          </w:rPr>
          <w:t>3.1</w:t>
        </w:r>
        <w:r w:rsidR="00492920">
          <w:rPr>
            <w:rFonts w:asciiTheme="minorHAnsi" w:eastAsiaTheme="minorEastAsia" w:hAnsiTheme="minorHAnsi" w:cstheme="minorBidi"/>
            <w:noProof/>
            <w:sz w:val="22"/>
            <w:szCs w:val="22"/>
          </w:rPr>
          <w:tab/>
        </w:r>
        <w:r w:rsidR="00492920" w:rsidRPr="002A0CD3">
          <w:rPr>
            <w:rStyle w:val="Hyperlink"/>
            <w:noProof/>
          </w:rPr>
          <w:t>Deal Service Feature</w:t>
        </w:r>
        <w:r w:rsidR="00492920">
          <w:rPr>
            <w:noProof/>
            <w:webHidden/>
          </w:rPr>
          <w:tab/>
        </w:r>
        <w:r w:rsidR="005476C4">
          <w:rPr>
            <w:noProof/>
            <w:webHidden/>
          </w:rPr>
          <w:fldChar w:fldCharType="begin"/>
        </w:r>
        <w:r w:rsidR="00492920">
          <w:rPr>
            <w:noProof/>
            <w:webHidden/>
          </w:rPr>
          <w:instrText xml:space="preserve"> PAGEREF _Toc356903973 \h </w:instrText>
        </w:r>
        <w:r w:rsidR="005476C4">
          <w:rPr>
            <w:noProof/>
            <w:webHidden/>
          </w:rPr>
        </w:r>
        <w:r w:rsidR="005476C4">
          <w:rPr>
            <w:noProof/>
            <w:webHidden/>
          </w:rPr>
          <w:fldChar w:fldCharType="separate"/>
        </w:r>
        <w:r w:rsidR="00492920">
          <w:rPr>
            <w:noProof/>
            <w:webHidden/>
          </w:rPr>
          <w:t>7</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4" w:history="1">
        <w:r w:rsidR="00492920" w:rsidRPr="002A0CD3">
          <w:rPr>
            <w:rStyle w:val="Hyperlink"/>
            <w:noProof/>
          </w:rPr>
          <w:t>3.2</w:t>
        </w:r>
        <w:r w:rsidR="00492920">
          <w:rPr>
            <w:rFonts w:asciiTheme="minorHAnsi" w:eastAsiaTheme="minorEastAsia" w:hAnsiTheme="minorHAnsi" w:cstheme="minorBidi"/>
            <w:noProof/>
            <w:sz w:val="22"/>
            <w:szCs w:val="22"/>
          </w:rPr>
          <w:tab/>
        </w:r>
        <w:r w:rsidR="00492920" w:rsidRPr="002A0CD3">
          <w:rPr>
            <w:rStyle w:val="Hyperlink"/>
            <w:noProof/>
          </w:rPr>
          <w:t>Electronic Journal</w:t>
        </w:r>
        <w:r w:rsidR="00492920">
          <w:rPr>
            <w:noProof/>
            <w:webHidden/>
          </w:rPr>
          <w:tab/>
        </w:r>
        <w:r w:rsidR="005476C4">
          <w:rPr>
            <w:noProof/>
            <w:webHidden/>
          </w:rPr>
          <w:fldChar w:fldCharType="begin"/>
        </w:r>
        <w:r w:rsidR="00492920">
          <w:rPr>
            <w:noProof/>
            <w:webHidden/>
          </w:rPr>
          <w:instrText xml:space="preserve"> PAGEREF _Toc356903974 \h </w:instrText>
        </w:r>
        <w:r w:rsidR="005476C4">
          <w:rPr>
            <w:noProof/>
            <w:webHidden/>
          </w:rPr>
        </w:r>
        <w:r w:rsidR="005476C4">
          <w:rPr>
            <w:noProof/>
            <w:webHidden/>
          </w:rPr>
          <w:fldChar w:fldCharType="separate"/>
        </w:r>
        <w:r w:rsidR="00492920">
          <w:rPr>
            <w:noProof/>
            <w:webHidden/>
          </w:rPr>
          <w:t>7</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5" w:history="1">
        <w:r w:rsidR="00492920" w:rsidRPr="002A0CD3">
          <w:rPr>
            <w:rStyle w:val="Hyperlink"/>
            <w:noProof/>
          </w:rPr>
          <w:t>3.3</w:t>
        </w:r>
        <w:r w:rsidR="00492920">
          <w:rPr>
            <w:rFonts w:asciiTheme="minorHAnsi" w:eastAsiaTheme="minorEastAsia" w:hAnsiTheme="minorHAnsi" w:cstheme="minorBidi"/>
            <w:noProof/>
            <w:sz w:val="22"/>
            <w:szCs w:val="22"/>
          </w:rPr>
          <w:tab/>
        </w:r>
        <w:r w:rsidR="00492920" w:rsidRPr="002A0CD3">
          <w:rPr>
            <w:rStyle w:val="Hyperlink"/>
            <w:noProof/>
          </w:rPr>
          <w:t>Item Modify Feature</w:t>
        </w:r>
        <w:r w:rsidR="00492920">
          <w:rPr>
            <w:noProof/>
            <w:webHidden/>
          </w:rPr>
          <w:tab/>
        </w:r>
        <w:r w:rsidR="005476C4">
          <w:rPr>
            <w:noProof/>
            <w:webHidden/>
          </w:rPr>
          <w:fldChar w:fldCharType="begin"/>
        </w:r>
        <w:r w:rsidR="00492920">
          <w:rPr>
            <w:noProof/>
            <w:webHidden/>
          </w:rPr>
          <w:instrText xml:space="preserve"> PAGEREF _Toc356903975 \h </w:instrText>
        </w:r>
        <w:r w:rsidR="005476C4">
          <w:rPr>
            <w:noProof/>
            <w:webHidden/>
          </w:rPr>
        </w:r>
        <w:r w:rsidR="005476C4">
          <w:rPr>
            <w:noProof/>
            <w:webHidden/>
          </w:rPr>
          <w:fldChar w:fldCharType="separate"/>
        </w:r>
        <w:r w:rsidR="00492920">
          <w:rPr>
            <w:noProof/>
            <w:webHidden/>
          </w:rPr>
          <w:t>7</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6" w:history="1">
        <w:r w:rsidR="00492920" w:rsidRPr="002A0CD3">
          <w:rPr>
            <w:rStyle w:val="Hyperlink"/>
            <w:noProof/>
          </w:rPr>
          <w:t>3.4</w:t>
        </w:r>
        <w:r w:rsidR="00492920">
          <w:rPr>
            <w:rFonts w:asciiTheme="minorHAnsi" w:eastAsiaTheme="minorEastAsia" w:hAnsiTheme="minorHAnsi" w:cstheme="minorBidi"/>
            <w:noProof/>
            <w:sz w:val="22"/>
            <w:szCs w:val="22"/>
          </w:rPr>
          <w:tab/>
        </w:r>
        <w:r w:rsidR="00492920" w:rsidRPr="002A0CD3">
          <w:rPr>
            <w:rStyle w:val="Hyperlink"/>
            <w:noProof/>
          </w:rPr>
          <w:t>Line Item Delete Feature</w:t>
        </w:r>
        <w:r w:rsidR="00492920">
          <w:rPr>
            <w:noProof/>
            <w:webHidden/>
          </w:rPr>
          <w:tab/>
        </w:r>
        <w:r w:rsidR="005476C4">
          <w:rPr>
            <w:noProof/>
            <w:webHidden/>
          </w:rPr>
          <w:fldChar w:fldCharType="begin"/>
        </w:r>
        <w:r w:rsidR="00492920">
          <w:rPr>
            <w:noProof/>
            <w:webHidden/>
          </w:rPr>
          <w:instrText xml:space="preserve"> PAGEREF _Toc356903976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7" w:history="1">
        <w:r w:rsidR="00492920" w:rsidRPr="002A0CD3">
          <w:rPr>
            <w:rStyle w:val="Hyperlink"/>
            <w:noProof/>
          </w:rPr>
          <w:t>3.5</w:t>
        </w:r>
        <w:r w:rsidR="00492920">
          <w:rPr>
            <w:rFonts w:asciiTheme="minorHAnsi" w:eastAsiaTheme="minorEastAsia" w:hAnsiTheme="minorHAnsi" w:cstheme="minorBidi"/>
            <w:noProof/>
            <w:sz w:val="22"/>
            <w:szCs w:val="22"/>
          </w:rPr>
          <w:tab/>
        </w:r>
        <w:r w:rsidR="00492920" w:rsidRPr="002A0CD3">
          <w:rPr>
            <w:rStyle w:val="Hyperlink"/>
            <w:noProof/>
          </w:rPr>
          <w:t>Manager Override</w:t>
        </w:r>
        <w:r w:rsidR="00492920">
          <w:rPr>
            <w:noProof/>
            <w:webHidden/>
          </w:rPr>
          <w:tab/>
        </w:r>
        <w:r w:rsidR="005476C4">
          <w:rPr>
            <w:noProof/>
            <w:webHidden/>
          </w:rPr>
          <w:fldChar w:fldCharType="begin"/>
        </w:r>
        <w:r w:rsidR="00492920">
          <w:rPr>
            <w:noProof/>
            <w:webHidden/>
          </w:rPr>
          <w:instrText xml:space="preserve"> PAGEREF _Toc356903977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8" w:history="1">
        <w:r w:rsidR="00492920" w:rsidRPr="002A0CD3">
          <w:rPr>
            <w:rStyle w:val="Hyperlink"/>
            <w:noProof/>
          </w:rPr>
          <w:t>3.6</w:t>
        </w:r>
        <w:r w:rsidR="00492920">
          <w:rPr>
            <w:rFonts w:asciiTheme="minorHAnsi" w:eastAsiaTheme="minorEastAsia" w:hAnsiTheme="minorHAnsi" w:cstheme="minorBidi"/>
            <w:noProof/>
            <w:sz w:val="22"/>
            <w:szCs w:val="22"/>
          </w:rPr>
          <w:tab/>
        </w:r>
        <w:r w:rsidR="00492920" w:rsidRPr="002A0CD3">
          <w:rPr>
            <w:rStyle w:val="Hyperlink"/>
            <w:noProof/>
          </w:rPr>
          <w:t>Modify Transaction</w:t>
        </w:r>
        <w:r w:rsidR="00492920">
          <w:rPr>
            <w:noProof/>
            <w:webHidden/>
          </w:rPr>
          <w:tab/>
        </w:r>
        <w:r w:rsidR="005476C4">
          <w:rPr>
            <w:noProof/>
            <w:webHidden/>
          </w:rPr>
          <w:fldChar w:fldCharType="begin"/>
        </w:r>
        <w:r w:rsidR="00492920">
          <w:rPr>
            <w:noProof/>
            <w:webHidden/>
          </w:rPr>
          <w:instrText xml:space="preserve"> PAGEREF _Toc356903978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79" w:history="1">
        <w:r w:rsidR="00492920" w:rsidRPr="002A0CD3">
          <w:rPr>
            <w:rStyle w:val="Hyperlink"/>
            <w:noProof/>
          </w:rPr>
          <w:t>3.7</w:t>
        </w:r>
        <w:r w:rsidR="00492920">
          <w:rPr>
            <w:rFonts w:asciiTheme="minorHAnsi" w:eastAsiaTheme="minorEastAsia" w:hAnsiTheme="minorHAnsi" w:cstheme="minorBidi"/>
            <w:noProof/>
            <w:sz w:val="22"/>
            <w:szCs w:val="22"/>
          </w:rPr>
          <w:tab/>
        </w:r>
        <w:r w:rsidR="00492920" w:rsidRPr="002A0CD3">
          <w:rPr>
            <w:rStyle w:val="Hyperlink"/>
            <w:noProof/>
          </w:rPr>
          <w:t>POSLog</w:t>
        </w:r>
        <w:r w:rsidR="00492920">
          <w:rPr>
            <w:noProof/>
            <w:webHidden/>
          </w:rPr>
          <w:tab/>
        </w:r>
        <w:r w:rsidR="005476C4">
          <w:rPr>
            <w:noProof/>
            <w:webHidden/>
          </w:rPr>
          <w:fldChar w:fldCharType="begin"/>
        </w:r>
        <w:r w:rsidR="00492920">
          <w:rPr>
            <w:noProof/>
            <w:webHidden/>
          </w:rPr>
          <w:instrText xml:space="preserve"> PAGEREF _Toc356903979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0" w:history="1">
        <w:r w:rsidR="00492920" w:rsidRPr="002A0CD3">
          <w:rPr>
            <w:rStyle w:val="Hyperlink"/>
            <w:noProof/>
          </w:rPr>
          <w:t>3.8</w:t>
        </w:r>
        <w:r w:rsidR="00492920">
          <w:rPr>
            <w:rFonts w:asciiTheme="minorHAnsi" w:eastAsiaTheme="minorEastAsia" w:hAnsiTheme="minorHAnsi" w:cstheme="minorBidi"/>
            <w:noProof/>
            <w:sz w:val="22"/>
            <w:szCs w:val="22"/>
          </w:rPr>
          <w:tab/>
        </w:r>
        <w:r w:rsidR="00492920" w:rsidRPr="002A0CD3">
          <w:rPr>
            <w:rStyle w:val="Hyperlink"/>
            <w:noProof/>
          </w:rPr>
          <w:t>Printed Receipts</w:t>
        </w:r>
        <w:r w:rsidR="00492920">
          <w:rPr>
            <w:noProof/>
            <w:webHidden/>
          </w:rPr>
          <w:tab/>
        </w:r>
        <w:r w:rsidR="005476C4">
          <w:rPr>
            <w:noProof/>
            <w:webHidden/>
          </w:rPr>
          <w:fldChar w:fldCharType="begin"/>
        </w:r>
        <w:r w:rsidR="00492920">
          <w:rPr>
            <w:noProof/>
            <w:webHidden/>
          </w:rPr>
          <w:instrText xml:space="preserve"> PAGEREF _Toc356903980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1" w:history="1">
        <w:r w:rsidR="00492920" w:rsidRPr="002A0CD3">
          <w:rPr>
            <w:rStyle w:val="Hyperlink"/>
            <w:noProof/>
          </w:rPr>
          <w:t>3.9</w:t>
        </w:r>
        <w:r w:rsidR="00492920">
          <w:rPr>
            <w:rFonts w:asciiTheme="minorHAnsi" w:eastAsiaTheme="minorEastAsia" w:hAnsiTheme="minorHAnsi" w:cstheme="minorBidi"/>
            <w:noProof/>
            <w:sz w:val="22"/>
            <w:szCs w:val="22"/>
          </w:rPr>
          <w:tab/>
        </w:r>
        <w:r w:rsidR="00492920" w:rsidRPr="002A0CD3">
          <w:rPr>
            <w:rStyle w:val="Hyperlink"/>
            <w:noProof/>
          </w:rPr>
          <w:t>Suspend</w:t>
        </w:r>
        <w:r w:rsidR="00492920">
          <w:rPr>
            <w:noProof/>
            <w:webHidden/>
          </w:rPr>
          <w:tab/>
        </w:r>
        <w:r w:rsidR="005476C4">
          <w:rPr>
            <w:noProof/>
            <w:webHidden/>
          </w:rPr>
          <w:fldChar w:fldCharType="begin"/>
        </w:r>
        <w:r w:rsidR="00492920">
          <w:rPr>
            <w:noProof/>
            <w:webHidden/>
          </w:rPr>
          <w:instrText xml:space="preserve"> PAGEREF _Toc356903981 \h </w:instrText>
        </w:r>
        <w:r w:rsidR="005476C4">
          <w:rPr>
            <w:noProof/>
            <w:webHidden/>
          </w:rPr>
        </w:r>
        <w:r w:rsidR="005476C4">
          <w:rPr>
            <w:noProof/>
            <w:webHidden/>
          </w:rPr>
          <w:fldChar w:fldCharType="separate"/>
        </w:r>
        <w:r w:rsidR="00492920">
          <w:rPr>
            <w:noProof/>
            <w:webHidden/>
          </w:rPr>
          <w:t>8</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82" w:history="1">
        <w:r w:rsidR="00492920" w:rsidRPr="002A0CD3">
          <w:rPr>
            <w:rStyle w:val="Hyperlink"/>
            <w:i/>
            <w:noProof/>
          </w:rPr>
          <w:t>4.</w:t>
        </w:r>
        <w:r w:rsidR="00492920">
          <w:rPr>
            <w:rFonts w:asciiTheme="minorHAnsi" w:eastAsiaTheme="minorEastAsia" w:hAnsiTheme="minorHAnsi" w:cstheme="minorBidi"/>
            <w:noProof/>
            <w:sz w:val="22"/>
            <w:szCs w:val="22"/>
          </w:rPr>
          <w:tab/>
        </w:r>
        <w:r w:rsidR="00492920" w:rsidRPr="002A0CD3">
          <w:rPr>
            <w:rStyle w:val="Hyperlink"/>
            <w:i/>
            <w:noProof/>
          </w:rPr>
          <w:t>Screen Layouts</w:t>
        </w:r>
        <w:r w:rsidR="00492920">
          <w:rPr>
            <w:noProof/>
            <w:webHidden/>
          </w:rPr>
          <w:tab/>
        </w:r>
        <w:r w:rsidR="005476C4">
          <w:rPr>
            <w:noProof/>
            <w:webHidden/>
          </w:rPr>
          <w:fldChar w:fldCharType="begin"/>
        </w:r>
        <w:r w:rsidR="00492920">
          <w:rPr>
            <w:noProof/>
            <w:webHidden/>
          </w:rPr>
          <w:instrText xml:space="preserve"> PAGEREF _Toc356903982 \h </w:instrText>
        </w:r>
        <w:r w:rsidR="005476C4">
          <w:rPr>
            <w:noProof/>
            <w:webHidden/>
          </w:rPr>
        </w:r>
        <w:r w:rsidR="005476C4">
          <w:rPr>
            <w:noProof/>
            <w:webHidden/>
          </w:rPr>
          <w:fldChar w:fldCharType="separate"/>
        </w:r>
        <w:r w:rsidR="00492920">
          <w:rPr>
            <w:noProof/>
            <w:webHidden/>
          </w:rPr>
          <w:t>9</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3" w:history="1">
        <w:r w:rsidR="00492920" w:rsidRPr="002A0CD3">
          <w:rPr>
            <w:rStyle w:val="Hyperlink"/>
            <w:noProof/>
          </w:rPr>
          <w:t>4.1</w:t>
        </w:r>
        <w:r w:rsidR="00492920">
          <w:rPr>
            <w:rFonts w:asciiTheme="minorHAnsi" w:eastAsiaTheme="minorEastAsia" w:hAnsiTheme="minorHAnsi" w:cstheme="minorBidi"/>
            <w:noProof/>
            <w:sz w:val="22"/>
            <w:szCs w:val="22"/>
          </w:rPr>
          <w:tab/>
        </w:r>
        <w:r w:rsidR="00492920" w:rsidRPr="002A0CD3">
          <w:rPr>
            <w:rStyle w:val="Hyperlink"/>
            <w:noProof/>
          </w:rPr>
          <w:t>Kit on the Fly Menu</w:t>
        </w:r>
        <w:r w:rsidR="00492920">
          <w:rPr>
            <w:noProof/>
            <w:webHidden/>
          </w:rPr>
          <w:tab/>
        </w:r>
        <w:r w:rsidR="005476C4">
          <w:rPr>
            <w:noProof/>
            <w:webHidden/>
          </w:rPr>
          <w:fldChar w:fldCharType="begin"/>
        </w:r>
        <w:r w:rsidR="00492920">
          <w:rPr>
            <w:noProof/>
            <w:webHidden/>
          </w:rPr>
          <w:instrText xml:space="preserve"> PAGEREF _Toc356903983 \h </w:instrText>
        </w:r>
        <w:r w:rsidR="005476C4">
          <w:rPr>
            <w:noProof/>
            <w:webHidden/>
          </w:rPr>
        </w:r>
        <w:r w:rsidR="005476C4">
          <w:rPr>
            <w:noProof/>
            <w:webHidden/>
          </w:rPr>
          <w:fldChar w:fldCharType="separate"/>
        </w:r>
        <w:r w:rsidR="00492920">
          <w:rPr>
            <w:noProof/>
            <w:webHidden/>
          </w:rPr>
          <w:t>9</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4" w:history="1">
        <w:r w:rsidR="00492920" w:rsidRPr="002A0CD3">
          <w:rPr>
            <w:rStyle w:val="Hyperlink"/>
            <w:noProof/>
          </w:rPr>
          <w:t>4.2</w:t>
        </w:r>
        <w:r w:rsidR="00492920">
          <w:rPr>
            <w:rFonts w:asciiTheme="minorHAnsi" w:eastAsiaTheme="minorEastAsia" w:hAnsiTheme="minorHAnsi" w:cstheme="minorBidi"/>
            <w:noProof/>
            <w:sz w:val="22"/>
            <w:szCs w:val="22"/>
          </w:rPr>
          <w:tab/>
        </w:r>
        <w:r w:rsidR="00492920" w:rsidRPr="002A0CD3">
          <w:rPr>
            <w:rStyle w:val="Hyperlink"/>
            <w:noProof/>
          </w:rPr>
          <w:t>Item Entry – Create Kit</w:t>
        </w:r>
        <w:r w:rsidR="00492920">
          <w:rPr>
            <w:noProof/>
            <w:webHidden/>
          </w:rPr>
          <w:tab/>
        </w:r>
        <w:r w:rsidR="005476C4">
          <w:rPr>
            <w:noProof/>
            <w:webHidden/>
          </w:rPr>
          <w:fldChar w:fldCharType="begin"/>
        </w:r>
        <w:r w:rsidR="00492920">
          <w:rPr>
            <w:noProof/>
            <w:webHidden/>
          </w:rPr>
          <w:instrText xml:space="preserve"> PAGEREF _Toc356903984 \h </w:instrText>
        </w:r>
        <w:r w:rsidR="005476C4">
          <w:rPr>
            <w:noProof/>
            <w:webHidden/>
          </w:rPr>
        </w:r>
        <w:r w:rsidR="005476C4">
          <w:rPr>
            <w:noProof/>
            <w:webHidden/>
          </w:rPr>
          <w:fldChar w:fldCharType="separate"/>
        </w:r>
        <w:r w:rsidR="00492920">
          <w:rPr>
            <w:noProof/>
            <w:webHidden/>
          </w:rPr>
          <w:t>11</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5" w:history="1">
        <w:r w:rsidR="00492920" w:rsidRPr="002A0CD3">
          <w:rPr>
            <w:rStyle w:val="Hyperlink"/>
            <w:noProof/>
          </w:rPr>
          <w:t>4.3</w:t>
        </w:r>
        <w:r w:rsidR="00492920">
          <w:rPr>
            <w:rFonts w:asciiTheme="minorHAnsi" w:eastAsiaTheme="minorEastAsia" w:hAnsiTheme="minorHAnsi" w:cstheme="minorBidi"/>
            <w:noProof/>
            <w:sz w:val="22"/>
            <w:szCs w:val="22"/>
          </w:rPr>
          <w:tab/>
        </w:r>
        <w:r w:rsidR="00492920" w:rsidRPr="002A0CD3">
          <w:rPr>
            <w:rStyle w:val="Hyperlink"/>
            <w:noProof/>
          </w:rPr>
          <w:t>Item Entry – Edit Kit</w:t>
        </w:r>
        <w:r w:rsidR="00492920">
          <w:rPr>
            <w:noProof/>
            <w:webHidden/>
          </w:rPr>
          <w:tab/>
        </w:r>
        <w:r w:rsidR="005476C4">
          <w:rPr>
            <w:noProof/>
            <w:webHidden/>
          </w:rPr>
          <w:fldChar w:fldCharType="begin"/>
        </w:r>
        <w:r w:rsidR="00492920">
          <w:rPr>
            <w:noProof/>
            <w:webHidden/>
          </w:rPr>
          <w:instrText xml:space="preserve"> PAGEREF _Toc356903985 \h </w:instrText>
        </w:r>
        <w:r w:rsidR="005476C4">
          <w:rPr>
            <w:noProof/>
            <w:webHidden/>
          </w:rPr>
        </w:r>
        <w:r w:rsidR="005476C4">
          <w:rPr>
            <w:noProof/>
            <w:webHidden/>
          </w:rPr>
          <w:fldChar w:fldCharType="separate"/>
        </w:r>
        <w:r w:rsidR="00492920">
          <w:rPr>
            <w:noProof/>
            <w:webHidden/>
          </w:rPr>
          <w:t>12</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6" w:history="1">
        <w:r w:rsidR="00492920" w:rsidRPr="002A0CD3">
          <w:rPr>
            <w:rStyle w:val="Hyperlink"/>
            <w:noProof/>
          </w:rPr>
          <w:t>4.4</w:t>
        </w:r>
        <w:r w:rsidR="00492920">
          <w:rPr>
            <w:rFonts w:asciiTheme="minorHAnsi" w:eastAsiaTheme="minorEastAsia" w:hAnsiTheme="minorHAnsi" w:cstheme="minorBidi"/>
            <w:noProof/>
            <w:sz w:val="22"/>
            <w:szCs w:val="22"/>
          </w:rPr>
          <w:tab/>
        </w:r>
        <w:r w:rsidR="00492920" w:rsidRPr="002A0CD3">
          <w:rPr>
            <w:rStyle w:val="Hyperlink"/>
            <w:noProof/>
          </w:rPr>
          <w:t>Enter Kit Price – Create Kit</w:t>
        </w:r>
        <w:r w:rsidR="00492920">
          <w:rPr>
            <w:noProof/>
            <w:webHidden/>
          </w:rPr>
          <w:tab/>
        </w:r>
        <w:r w:rsidR="005476C4">
          <w:rPr>
            <w:noProof/>
            <w:webHidden/>
          </w:rPr>
          <w:fldChar w:fldCharType="begin"/>
        </w:r>
        <w:r w:rsidR="00492920">
          <w:rPr>
            <w:noProof/>
            <w:webHidden/>
          </w:rPr>
          <w:instrText xml:space="preserve"> PAGEREF _Toc356903986 \h </w:instrText>
        </w:r>
        <w:r w:rsidR="005476C4">
          <w:rPr>
            <w:noProof/>
            <w:webHidden/>
          </w:rPr>
        </w:r>
        <w:r w:rsidR="005476C4">
          <w:rPr>
            <w:noProof/>
            <w:webHidden/>
          </w:rPr>
          <w:fldChar w:fldCharType="separate"/>
        </w:r>
        <w:r w:rsidR="00492920">
          <w:rPr>
            <w:noProof/>
            <w:webHidden/>
          </w:rPr>
          <w:t>13</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7" w:history="1">
        <w:r w:rsidR="00492920" w:rsidRPr="002A0CD3">
          <w:rPr>
            <w:rStyle w:val="Hyperlink"/>
            <w:noProof/>
          </w:rPr>
          <w:t>4.5</w:t>
        </w:r>
        <w:r w:rsidR="00492920">
          <w:rPr>
            <w:rFonts w:asciiTheme="minorHAnsi" w:eastAsiaTheme="minorEastAsia" w:hAnsiTheme="minorHAnsi" w:cstheme="minorBidi"/>
            <w:noProof/>
            <w:sz w:val="22"/>
            <w:szCs w:val="22"/>
          </w:rPr>
          <w:tab/>
        </w:r>
        <w:r w:rsidR="00492920" w:rsidRPr="002A0CD3">
          <w:rPr>
            <w:rStyle w:val="Hyperlink"/>
            <w:noProof/>
          </w:rPr>
          <w:t>Enter Kit Price – Edit Kit</w:t>
        </w:r>
        <w:r w:rsidR="00492920">
          <w:rPr>
            <w:noProof/>
            <w:webHidden/>
          </w:rPr>
          <w:tab/>
        </w:r>
        <w:r w:rsidR="005476C4">
          <w:rPr>
            <w:noProof/>
            <w:webHidden/>
          </w:rPr>
          <w:fldChar w:fldCharType="begin"/>
        </w:r>
        <w:r w:rsidR="00492920">
          <w:rPr>
            <w:noProof/>
            <w:webHidden/>
          </w:rPr>
          <w:instrText xml:space="preserve"> PAGEREF _Toc356903987 \h </w:instrText>
        </w:r>
        <w:r w:rsidR="005476C4">
          <w:rPr>
            <w:noProof/>
            <w:webHidden/>
          </w:rPr>
        </w:r>
        <w:r w:rsidR="005476C4">
          <w:rPr>
            <w:noProof/>
            <w:webHidden/>
          </w:rPr>
          <w:fldChar w:fldCharType="separate"/>
        </w:r>
        <w:r w:rsidR="00492920">
          <w:rPr>
            <w:noProof/>
            <w:webHidden/>
          </w:rPr>
          <w:t>14</w:t>
        </w:r>
        <w:r w:rsidR="005476C4">
          <w:rPr>
            <w:noProof/>
            <w:webHidden/>
          </w:rPr>
          <w:fldChar w:fldCharType="end"/>
        </w:r>
      </w:hyperlink>
    </w:p>
    <w:p w:rsidR="00492920" w:rsidRDefault="001F6292">
      <w:pPr>
        <w:pStyle w:val="TOC2"/>
        <w:rPr>
          <w:rFonts w:asciiTheme="minorHAnsi" w:eastAsiaTheme="minorEastAsia" w:hAnsiTheme="minorHAnsi" w:cstheme="minorBidi"/>
          <w:noProof/>
          <w:sz w:val="22"/>
          <w:szCs w:val="22"/>
        </w:rPr>
      </w:pPr>
      <w:hyperlink w:anchor="_Toc356903988" w:history="1">
        <w:r w:rsidR="00492920" w:rsidRPr="002A0CD3">
          <w:rPr>
            <w:rStyle w:val="Hyperlink"/>
            <w:noProof/>
          </w:rPr>
          <w:t>4.6</w:t>
        </w:r>
        <w:r w:rsidR="00492920">
          <w:rPr>
            <w:rFonts w:asciiTheme="minorHAnsi" w:eastAsiaTheme="minorEastAsia" w:hAnsiTheme="minorHAnsi" w:cstheme="minorBidi"/>
            <w:noProof/>
            <w:sz w:val="22"/>
            <w:szCs w:val="22"/>
          </w:rPr>
          <w:tab/>
        </w:r>
        <w:r w:rsidR="00492920" w:rsidRPr="002A0CD3">
          <w:rPr>
            <w:rStyle w:val="Hyperlink"/>
            <w:noProof/>
          </w:rPr>
          <w:t>Item Entry – With Kit Items</w:t>
        </w:r>
        <w:r w:rsidR="00492920">
          <w:rPr>
            <w:noProof/>
            <w:webHidden/>
          </w:rPr>
          <w:tab/>
        </w:r>
        <w:r w:rsidR="005476C4">
          <w:rPr>
            <w:noProof/>
            <w:webHidden/>
          </w:rPr>
          <w:fldChar w:fldCharType="begin"/>
        </w:r>
        <w:r w:rsidR="00492920">
          <w:rPr>
            <w:noProof/>
            <w:webHidden/>
          </w:rPr>
          <w:instrText xml:space="preserve"> PAGEREF _Toc356903988 \h </w:instrText>
        </w:r>
        <w:r w:rsidR="005476C4">
          <w:rPr>
            <w:noProof/>
            <w:webHidden/>
          </w:rPr>
        </w:r>
        <w:r w:rsidR="005476C4">
          <w:rPr>
            <w:noProof/>
            <w:webHidden/>
          </w:rPr>
          <w:fldChar w:fldCharType="separate"/>
        </w:r>
        <w:r w:rsidR="00492920">
          <w:rPr>
            <w:noProof/>
            <w:webHidden/>
          </w:rPr>
          <w:t>15</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89" w:history="1">
        <w:r w:rsidR="00492920" w:rsidRPr="002A0CD3">
          <w:rPr>
            <w:rStyle w:val="Hyperlink"/>
            <w:i/>
            <w:noProof/>
          </w:rPr>
          <w:t>5.</w:t>
        </w:r>
        <w:r w:rsidR="00492920">
          <w:rPr>
            <w:rFonts w:asciiTheme="minorHAnsi" w:eastAsiaTheme="minorEastAsia" w:hAnsiTheme="minorHAnsi" w:cstheme="minorBidi"/>
            <w:noProof/>
            <w:sz w:val="22"/>
            <w:szCs w:val="22"/>
          </w:rPr>
          <w:tab/>
        </w:r>
        <w:r w:rsidR="00492920" w:rsidRPr="002A0CD3">
          <w:rPr>
            <w:rStyle w:val="Hyperlink"/>
            <w:i/>
            <w:noProof/>
          </w:rPr>
          <w:t>Business Sign Off</w:t>
        </w:r>
        <w:r w:rsidR="00492920">
          <w:rPr>
            <w:noProof/>
            <w:webHidden/>
          </w:rPr>
          <w:tab/>
        </w:r>
        <w:r w:rsidR="005476C4">
          <w:rPr>
            <w:noProof/>
            <w:webHidden/>
          </w:rPr>
          <w:fldChar w:fldCharType="begin"/>
        </w:r>
        <w:r w:rsidR="00492920">
          <w:rPr>
            <w:noProof/>
            <w:webHidden/>
          </w:rPr>
          <w:instrText xml:space="preserve"> PAGEREF _Toc356903989 \h </w:instrText>
        </w:r>
        <w:r w:rsidR="005476C4">
          <w:rPr>
            <w:noProof/>
            <w:webHidden/>
          </w:rPr>
        </w:r>
        <w:r w:rsidR="005476C4">
          <w:rPr>
            <w:noProof/>
            <w:webHidden/>
          </w:rPr>
          <w:fldChar w:fldCharType="separate"/>
        </w:r>
        <w:r w:rsidR="00492920">
          <w:rPr>
            <w:noProof/>
            <w:webHidden/>
          </w:rPr>
          <w:t>16</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90" w:history="1">
        <w:r w:rsidR="00492920" w:rsidRPr="002A0CD3">
          <w:rPr>
            <w:rStyle w:val="Hyperlink"/>
            <w:i/>
            <w:noProof/>
          </w:rPr>
          <w:t>6.</w:t>
        </w:r>
        <w:r w:rsidR="00492920">
          <w:rPr>
            <w:rFonts w:asciiTheme="minorHAnsi" w:eastAsiaTheme="minorEastAsia" w:hAnsiTheme="minorHAnsi" w:cstheme="minorBidi"/>
            <w:noProof/>
            <w:sz w:val="22"/>
            <w:szCs w:val="22"/>
          </w:rPr>
          <w:tab/>
        </w:r>
        <w:r w:rsidR="00492920" w:rsidRPr="002A0CD3">
          <w:rPr>
            <w:rStyle w:val="Hyperlink"/>
            <w:i/>
            <w:noProof/>
          </w:rPr>
          <w:t>Revision History</w:t>
        </w:r>
        <w:r w:rsidR="00492920">
          <w:rPr>
            <w:noProof/>
            <w:webHidden/>
          </w:rPr>
          <w:tab/>
        </w:r>
        <w:r w:rsidR="005476C4">
          <w:rPr>
            <w:noProof/>
            <w:webHidden/>
          </w:rPr>
          <w:fldChar w:fldCharType="begin"/>
        </w:r>
        <w:r w:rsidR="00492920">
          <w:rPr>
            <w:noProof/>
            <w:webHidden/>
          </w:rPr>
          <w:instrText xml:space="preserve"> PAGEREF _Toc356903990 \h </w:instrText>
        </w:r>
        <w:r w:rsidR="005476C4">
          <w:rPr>
            <w:noProof/>
            <w:webHidden/>
          </w:rPr>
        </w:r>
        <w:r w:rsidR="005476C4">
          <w:rPr>
            <w:noProof/>
            <w:webHidden/>
          </w:rPr>
          <w:fldChar w:fldCharType="separate"/>
        </w:r>
        <w:r w:rsidR="00492920">
          <w:rPr>
            <w:noProof/>
            <w:webHidden/>
          </w:rPr>
          <w:t>16</w:t>
        </w:r>
        <w:r w:rsidR="005476C4">
          <w:rPr>
            <w:noProof/>
            <w:webHidden/>
          </w:rPr>
          <w:fldChar w:fldCharType="end"/>
        </w:r>
      </w:hyperlink>
    </w:p>
    <w:p w:rsidR="00492920" w:rsidRDefault="001F6292">
      <w:pPr>
        <w:pStyle w:val="TOC1"/>
        <w:rPr>
          <w:rFonts w:asciiTheme="minorHAnsi" w:eastAsiaTheme="minorEastAsia" w:hAnsiTheme="minorHAnsi" w:cstheme="minorBidi"/>
          <w:noProof/>
          <w:sz w:val="22"/>
          <w:szCs w:val="22"/>
        </w:rPr>
      </w:pPr>
      <w:hyperlink w:anchor="_Toc356903991" w:history="1">
        <w:r w:rsidR="00492920" w:rsidRPr="002A0CD3">
          <w:rPr>
            <w:rStyle w:val="Hyperlink"/>
            <w:i/>
            <w:noProof/>
          </w:rPr>
          <w:t>7.</w:t>
        </w:r>
        <w:r w:rsidR="00492920">
          <w:rPr>
            <w:rFonts w:asciiTheme="minorHAnsi" w:eastAsiaTheme="minorEastAsia" w:hAnsiTheme="minorHAnsi" w:cstheme="minorBidi"/>
            <w:noProof/>
            <w:sz w:val="22"/>
            <w:szCs w:val="22"/>
          </w:rPr>
          <w:tab/>
        </w:r>
        <w:r w:rsidR="00492920" w:rsidRPr="002A0CD3">
          <w:rPr>
            <w:rStyle w:val="Hyperlink"/>
            <w:i/>
            <w:noProof/>
          </w:rPr>
          <w:t>Appendix A: Glossary</w:t>
        </w:r>
        <w:r w:rsidR="00492920">
          <w:rPr>
            <w:noProof/>
            <w:webHidden/>
          </w:rPr>
          <w:tab/>
        </w:r>
        <w:r w:rsidR="005476C4">
          <w:rPr>
            <w:noProof/>
            <w:webHidden/>
          </w:rPr>
          <w:fldChar w:fldCharType="begin"/>
        </w:r>
        <w:r w:rsidR="00492920">
          <w:rPr>
            <w:noProof/>
            <w:webHidden/>
          </w:rPr>
          <w:instrText xml:space="preserve"> PAGEREF _Toc356903991 \h </w:instrText>
        </w:r>
        <w:r w:rsidR="005476C4">
          <w:rPr>
            <w:noProof/>
            <w:webHidden/>
          </w:rPr>
        </w:r>
        <w:r w:rsidR="005476C4">
          <w:rPr>
            <w:noProof/>
            <w:webHidden/>
          </w:rPr>
          <w:fldChar w:fldCharType="separate"/>
        </w:r>
        <w:r w:rsidR="00492920">
          <w:rPr>
            <w:noProof/>
            <w:webHidden/>
          </w:rPr>
          <w:t>16</w:t>
        </w:r>
        <w:r w:rsidR="005476C4">
          <w:rPr>
            <w:noProof/>
            <w:webHidden/>
          </w:rPr>
          <w:fldChar w:fldCharType="end"/>
        </w:r>
      </w:hyperlink>
    </w:p>
    <w:p w:rsidR="00F54203" w:rsidRDefault="005476C4" w:rsidP="00F54203">
      <w:pPr>
        <w:pStyle w:val="BodyText"/>
      </w:pPr>
      <w:r>
        <w:rPr>
          <w:b/>
          <w:sz w:val="24"/>
          <w:szCs w:val="24"/>
        </w:rPr>
        <w:fldChar w:fldCharType="end"/>
      </w:r>
    </w:p>
    <w:p w:rsidR="008163BF" w:rsidRPr="00320A86" w:rsidRDefault="00B22A66" w:rsidP="003A372C">
      <w:pPr>
        <w:pStyle w:val="Heading1"/>
        <w:rPr>
          <w:i/>
        </w:rPr>
      </w:pPr>
      <w:r w:rsidRPr="00320A86">
        <w:rPr>
          <w:i/>
        </w:rPr>
        <w:br w:type="page"/>
      </w:r>
      <w:bookmarkStart w:id="0" w:name="_Toc122934306"/>
      <w:bookmarkStart w:id="1" w:name="_Toc356903960"/>
      <w:r w:rsidR="005B2ED4">
        <w:rPr>
          <w:i/>
        </w:rPr>
        <w:lastRenderedPageBreak/>
        <w:t>Feature</w:t>
      </w:r>
      <w:r w:rsidR="009C1FFA">
        <w:rPr>
          <w:i/>
        </w:rPr>
        <w:t xml:space="preserve"> </w:t>
      </w:r>
      <w:bookmarkEnd w:id="0"/>
      <w:r w:rsidR="00341299" w:rsidRPr="00320A86">
        <w:rPr>
          <w:i/>
        </w:rPr>
        <w:t>Overview</w:t>
      </w:r>
      <w:bookmarkEnd w:id="1"/>
    </w:p>
    <w:p w:rsidR="008163BF" w:rsidRPr="00994CCD" w:rsidRDefault="005B2ED4" w:rsidP="008163BF">
      <w:pPr>
        <w:pStyle w:val="Heading2"/>
      </w:pPr>
      <w:bookmarkStart w:id="2" w:name="_Toc110839329"/>
      <w:bookmarkStart w:id="3" w:name="_Toc122934307"/>
      <w:bookmarkStart w:id="4" w:name="_Toc356903961"/>
      <w:r>
        <w:t>Feature</w:t>
      </w:r>
      <w:r w:rsidR="00A5528D" w:rsidRPr="00994CCD">
        <w:t xml:space="preserve"> </w:t>
      </w:r>
      <w:r w:rsidR="008163BF" w:rsidRPr="00994CCD">
        <w:t>Description</w:t>
      </w:r>
      <w:bookmarkEnd w:id="2"/>
      <w:bookmarkEnd w:id="3"/>
      <w:bookmarkEnd w:id="4"/>
    </w:p>
    <w:p w:rsidR="005B2ED4" w:rsidRPr="00A93166" w:rsidRDefault="005B2ED4" w:rsidP="005B2ED4">
      <w:pPr>
        <w:pStyle w:val="BodyText"/>
      </w:pPr>
      <w:r w:rsidRPr="00A93166">
        <w:t xml:space="preserve">Kits on the Fly are used to manually create a temporary package promotion within the transaction.  An example of a Kit is that a competitor is running a promotion of buy a computer and </w:t>
      </w:r>
      <w:r w:rsidR="00D515BC" w:rsidRPr="00A93166">
        <w:t>printer;</w:t>
      </w:r>
      <w:r w:rsidRPr="00A93166">
        <w:t xml:space="preserve"> get the printer for free with a total value of $700.    Rather than discounting the printer all the way down to $0 which impacts financials for the department, the store </w:t>
      </w:r>
      <w:r w:rsidR="00D515BC">
        <w:t>can</w:t>
      </w:r>
      <w:r w:rsidR="00D515BC" w:rsidRPr="00A93166">
        <w:t xml:space="preserve"> </w:t>
      </w:r>
      <w:r w:rsidRPr="00A93166">
        <w:t xml:space="preserve">create a kit with the computer and printer in it with a price of $700.  </w:t>
      </w:r>
      <w:r>
        <w:t>The system prorates the discount across the items in the Kit that are eligible for manual item discount.</w:t>
      </w:r>
    </w:p>
    <w:p w:rsidR="00F523F6" w:rsidRPr="00994CCD" w:rsidRDefault="0063125C" w:rsidP="00341299">
      <w:pPr>
        <w:pStyle w:val="Heading2"/>
      </w:pPr>
      <w:bookmarkStart w:id="5" w:name="_Toc356903962"/>
      <w:r w:rsidRPr="00994CCD">
        <w:t>Assumptions</w:t>
      </w:r>
      <w:bookmarkEnd w:id="5"/>
    </w:p>
    <w:p w:rsidR="002A338B" w:rsidRPr="002A338B" w:rsidRDefault="002A338B" w:rsidP="00936FF8">
      <w:pPr>
        <w:pStyle w:val="BodyText"/>
        <w:numPr>
          <w:ilvl w:val="0"/>
          <w:numId w:val="18"/>
        </w:numPr>
      </w:pPr>
      <w:r>
        <w:t xml:space="preserve">All text displayed by the system is configurable by brand to support multi-language.  Text is defined from an external source or defined within the system. </w:t>
      </w:r>
    </w:p>
    <w:p w:rsidR="00320DD3" w:rsidRPr="00994CCD" w:rsidRDefault="00320DD3" w:rsidP="00341299">
      <w:pPr>
        <w:pStyle w:val="Heading2"/>
      </w:pPr>
      <w:bookmarkStart w:id="6" w:name="_Parameters"/>
      <w:bookmarkStart w:id="7" w:name="_Toc356903963"/>
      <w:bookmarkEnd w:id="6"/>
      <w:r w:rsidRPr="00994CCD">
        <w:t>Parameters</w:t>
      </w:r>
      <w:r w:rsidR="00027F72" w:rsidRPr="00994CCD">
        <w:t xml:space="preserve"> and System Settings</w:t>
      </w:r>
      <w:bookmarkEnd w:id="7"/>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32"/>
        <w:gridCol w:w="5352"/>
        <w:gridCol w:w="2480"/>
      </w:tblGrid>
      <w:tr w:rsidR="00731DE3" w:rsidRPr="00166947" w:rsidTr="0098655A">
        <w:trPr>
          <w:cantSplit/>
        </w:trPr>
        <w:tc>
          <w:tcPr>
            <w:tcW w:w="1293" w:type="pct"/>
            <w:tcBorders>
              <w:top w:val="single" w:sz="8" w:space="0" w:color="4F81BD"/>
              <w:left w:val="single" w:sz="8" w:space="0" w:color="4F81BD"/>
              <w:bottom w:val="single" w:sz="8" w:space="0" w:color="4F81BD"/>
              <w:right w:val="single" w:sz="8" w:space="0" w:color="4F81BD"/>
            </w:tcBorders>
          </w:tcPr>
          <w:p w:rsidR="00731DE3" w:rsidRPr="00590257" w:rsidRDefault="00731DE3" w:rsidP="00721745">
            <w:pPr>
              <w:rPr>
                <w:b/>
              </w:rPr>
            </w:pPr>
            <w:r w:rsidRPr="00590257">
              <w:rPr>
                <w:b/>
              </w:rPr>
              <w:t>Parameter Mnemonic</w:t>
            </w:r>
          </w:p>
        </w:tc>
        <w:tc>
          <w:tcPr>
            <w:tcW w:w="2533" w:type="pct"/>
            <w:tcBorders>
              <w:top w:val="single" w:sz="8" w:space="0" w:color="4F81BD"/>
              <w:left w:val="single" w:sz="8" w:space="0" w:color="4F81BD"/>
              <w:bottom w:val="single" w:sz="8" w:space="0" w:color="4F81BD"/>
              <w:right w:val="single" w:sz="8" w:space="0" w:color="4F81BD"/>
            </w:tcBorders>
          </w:tcPr>
          <w:p w:rsidR="00731DE3" w:rsidRPr="00590257" w:rsidRDefault="00731DE3" w:rsidP="00721745">
            <w:pPr>
              <w:rPr>
                <w:b/>
                <w:vanish/>
                <w:szCs w:val="20"/>
              </w:rPr>
            </w:pPr>
            <w:r w:rsidRPr="00590257">
              <w:rPr>
                <w:b/>
                <w:szCs w:val="20"/>
              </w:rPr>
              <w:t>Description</w:t>
            </w:r>
          </w:p>
        </w:tc>
        <w:tc>
          <w:tcPr>
            <w:tcW w:w="1174" w:type="pct"/>
            <w:tcBorders>
              <w:top w:val="single" w:sz="8" w:space="0" w:color="4F81BD"/>
              <w:left w:val="single" w:sz="8" w:space="0" w:color="4F81BD"/>
              <w:bottom w:val="single" w:sz="8" w:space="0" w:color="4F81BD"/>
              <w:right w:val="single" w:sz="8" w:space="0" w:color="4F81BD"/>
            </w:tcBorders>
          </w:tcPr>
          <w:p w:rsidR="00731DE3" w:rsidRPr="00590257" w:rsidRDefault="00731DE3" w:rsidP="00721745">
            <w:pPr>
              <w:rPr>
                <w:b/>
                <w:szCs w:val="20"/>
              </w:rPr>
            </w:pPr>
            <w:r w:rsidRPr="00590257">
              <w:rPr>
                <w:b/>
                <w:szCs w:val="20"/>
              </w:rPr>
              <w:t>Valid Values</w:t>
            </w:r>
          </w:p>
        </w:tc>
      </w:tr>
      <w:tr w:rsidR="005B2ED4" w:rsidRPr="00A93166" w:rsidTr="0098655A">
        <w:trPr>
          <w:cantSplit/>
        </w:trPr>
        <w:tc>
          <w:tcPr>
            <w:tcW w:w="1293" w:type="pct"/>
            <w:tcBorders>
              <w:top w:val="single" w:sz="8" w:space="0" w:color="4F81BD"/>
              <w:left w:val="single" w:sz="8" w:space="0" w:color="4F81BD"/>
              <w:bottom w:val="single" w:sz="8" w:space="0" w:color="4F81BD"/>
              <w:right w:val="single" w:sz="8" w:space="0" w:color="4F81BD"/>
            </w:tcBorders>
            <w:shd w:val="clear" w:color="auto" w:fill="D3DFEE"/>
          </w:tcPr>
          <w:p w:rsidR="005B2ED4" w:rsidRPr="00A93166" w:rsidRDefault="005B2ED4" w:rsidP="005B2ED4">
            <w:pPr>
              <w:rPr>
                <w:bCs/>
                <w:szCs w:val="20"/>
              </w:rPr>
            </w:pPr>
            <w:r w:rsidRPr="00A93166">
              <w:rPr>
                <w:bCs/>
                <w:szCs w:val="20"/>
              </w:rPr>
              <w:t>Kit Eligible Item Attribute</w:t>
            </w:r>
          </w:p>
        </w:tc>
        <w:tc>
          <w:tcPr>
            <w:tcW w:w="2533" w:type="pct"/>
            <w:tcBorders>
              <w:top w:val="single" w:sz="8" w:space="0" w:color="4F81BD"/>
              <w:left w:val="single" w:sz="8" w:space="0" w:color="4F81BD"/>
              <w:bottom w:val="single" w:sz="8" w:space="0" w:color="4F81BD"/>
              <w:right w:val="single" w:sz="8" w:space="0" w:color="4F81BD"/>
            </w:tcBorders>
            <w:shd w:val="clear" w:color="auto" w:fill="D3DFEE"/>
          </w:tcPr>
          <w:p w:rsidR="005B2ED4" w:rsidRPr="00A93166" w:rsidRDefault="00B20364" w:rsidP="005B2ED4">
            <w:pPr>
              <w:rPr>
                <w:szCs w:val="20"/>
              </w:rPr>
            </w:pPr>
            <w:r>
              <w:rPr>
                <w:szCs w:val="20"/>
              </w:rPr>
              <w:t>Determines if the item is eligible to be part of a kit.</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5B2ED4" w:rsidRPr="00A93166" w:rsidRDefault="005B2ED4" w:rsidP="005B2ED4">
            <w:pPr>
              <w:pStyle w:val="ListParagraph"/>
              <w:numPr>
                <w:ilvl w:val="0"/>
                <w:numId w:val="32"/>
              </w:numPr>
              <w:rPr>
                <w:szCs w:val="20"/>
              </w:rPr>
            </w:pPr>
            <w:r w:rsidRPr="00A93166">
              <w:rPr>
                <w:szCs w:val="20"/>
              </w:rPr>
              <w:t>On</w:t>
            </w:r>
          </w:p>
          <w:p w:rsidR="005B2ED4" w:rsidRPr="00A93166" w:rsidRDefault="005B2ED4" w:rsidP="005B2ED4">
            <w:pPr>
              <w:pStyle w:val="ListParagraph"/>
              <w:numPr>
                <w:ilvl w:val="0"/>
                <w:numId w:val="32"/>
              </w:numPr>
              <w:rPr>
                <w:szCs w:val="20"/>
              </w:rPr>
            </w:pPr>
            <w:r w:rsidRPr="00A93166">
              <w:rPr>
                <w:szCs w:val="20"/>
              </w:rPr>
              <w:t>Off</w:t>
            </w:r>
          </w:p>
        </w:tc>
      </w:tr>
      <w:tr w:rsidR="0098655A" w:rsidRPr="00A93166" w:rsidTr="0098655A">
        <w:trPr>
          <w:cantSplit/>
        </w:trPr>
        <w:tc>
          <w:tcPr>
            <w:tcW w:w="1293" w:type="pct"/>
            <w:tcBorders>
              <w:top w:val="single" w:sz="8" w:space="0" w:color="4F81BD"/>
              <w:left w:val="single" w:sz="8" w:space="0" w:color="4F81BD"/>
              <w:bottom w:val="single" w:sz="8" w:space="0" w:color="4F81BD"/>
              <w:right w:val="single" w:sz="8" w:space="0" w:color="4F81BD"/>
            </w:tcBorders>
            <w:shd w:val="clear" w:color="auto" w:fill="D3DFEE"/>
          </w:tcPr>
          <w:p w:rsidR="0098655A" w:rsidRPr="004E0510" w:rsidRDefault="0098655A" w:rsidP="005B2ED4">
            <w:pPr>
              <w:rPr>
                <w:bCs/>
                <w:szCs w:val="20"/>
              </w:rPr>
            </w:pPr>
            <w:r w:rsidRPr="004E0510">
              <w:rPr>
                <w:bCs/>
                <w:szCs w:val="20"/>
              </w:rPr>
              <w:t>Manually Discount Item Attribute</w:t>
            </w:r>
          </w:p>
        </w:tc>
        <w:tc>
          <w:tcPr>
            <w:tcW w:w="2533" w:type="pct"/>
            <w:tcBorders>
              <w:top w:val="single" w:sz="8" w:space="0" w:color="4F81BD"/>
              <w:left w:val="single" w:sz="8" w:space="0" w:color="4F81BD"/>
              <w:bottom w:val="single" w:sz="8" w:space="0" w:color="4F81BD"/>
              <w:right w:val="single" w:sz="8" w:space="0" w:color="4F81BD"/>
            </w:tcBorders>
            <w:shd w:val="clear" w:color="auto" w:fill="D3DFEE"/>
          </w:tcPr>
          <w:p w:rsidR="0098655A" w:rsidRPr="004E0510" w:rsidRDefault="0098655A" w:rsidP="005B2ED4">
            <w:pPr>
              <w:rPr>
                <w:szCs w:val="20"/>
              </w:rPr>
            </w:pPr>
            <w:r w:rsidRPr="004E0510">
              <w:rPr>
                <w:szCs w:val="20"/>
              </w:rPr>
              <w:t>Determines if the item is eligible for manual item discount, which includes Kits on the Fly proration eligibility.</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98655A" w:rsidRPr="004E0510" w:rsidRDefault="0098655A" w:rsidP="0098655A">
            <w:pPr>
              <w:pStyle w:val="ListParagraph"/>
              <w:numPr>
                <w:ilvl w:val="0"/>
                <w:numId w:val="36"/>
              </w:numPr>
              <w:rPr>
                <w:szCs w:val="20"/>
              </w:rPr>
            </w:pPr>
            <w:r w:rsidRPr="004E0510">
              <w:rPr>
                <w:szCs w:val="20"/>
              </w:rPr>
              <w:t>On</w:t>
            </w:r>
          </w:p>
          <w:p w:rsidR="0098655A" w:rsidRPr="004E0510" w:rsidRDefault="0098655A" w:rsidP="005B2ED4">
            <w:pPr>
              <w:pStyle w:val="ListParagraph"/>
              <w:numPr>
                <w:ilvl w:val="0"/>
                <w:numId w:val="32"/>
              </w:numPr>
              <w:rPr>
                <w:szCs w:val="20"/>
              </w:rPr>
            </w:pPr>
            <w:r w:rsidRPr="004E0510">
              <w:rPr>
                <w:szCs w:val="20"/>
              </w:rPr>
              <w:t>Off</w:t>
            </w:r>
          </w:p>
        </w:tc>
      </w:tr>
      <w:tr w:rsidR="00C930BA" w:rsidRPr="00583AE6" w:rsidTr="00622B4D">
        <w:trPr>
          <w:cantSplit/>
        </w:trPr>
        <w:tc>
          <w:tcPr>
            <w:tcW w:w="1293" w:type="pct"/>
            <w:tcBorders>
              <w:top w:val="single" w:sz="8" w:space="0" w:color="4F81BD"/>
              <w:left w:val="single" w:sz="8" w:space="0" w:color="4F81BD"/>
              <w:bottom w:val="single" w:sz="8" w:space="0" w:color="4F81BD"/>
              <w:right w:val="single" w:sz="8" w:space="0" w:color="4F81BD"/>
            </w:tcBorders>
            <w:shd w:val="clear" w:color="auto" w:fill="D3DFEE"/>
          </w:tcPr>
          <w:p w:rsidR="00C930BA" w:rsidRPr="00544EE2" w:rsidRDefault="00C930BA" w:rsidP="00622B4D">
            <w:pPr>
              <w:rPr>
                <w:bCs/>
                <w:szCs w:val="20"/>
              </w:rPr>
            </w:pPr>
            <w:r w:rsidRPr="00544EE2">
              <w:rPr>
                <w:bCs/>
                <w:szCs w:val="20"/>
              </w:rPr>
              <w:t>Access Point Requires Manager Override</w:t>
            </w:r>
          </w:p>
        </w:tc>
        <w:tc>
          <w:tcPr>
            <w:tcW w:w="2533" w:type="pct"/>
            <w:tcBorders>
              <w:top w:val="single" w:sz="8" w:space="0" w:color="4F81BD"/>
              <w:left w:val="single" w:sz="8" w:space="0" w:color="4F81BD"/>
              <w:bottom w:val="single" w:sz="8" w:space="0" w:color="4F81BD"/>
              <w:right w:val="single" w:sz="8" w:space="0" w:color="4F81BD"/>
            </w:tcBorders>
            <w:shd w:val="clear" w:color="auto" w:fill="D3DFEE"/>
          </w:tcPr>
          <w:p w:rsidR="00C930BA" w:rsidRPr="00544EE2" w:rsidRDefault="00C930BA" w:rsidP="00622B4D">
            <w:pPr>
              <w:rPr>
                <w:szCs w:val="20"/>
              </w:rPr>
            </w:pPr>
            <w:r w:rsidRPr="00544EE2">
              <w:rPr>
                <w:szCs w:val="20"/>
              </w:rPr>
              <w:t>Determines the access point should check if it requires manager override once gathered all of the data.  If disabled, then the system does not check for manager override requirements to perform the action.</w:t>
            </w:r>
          </w:p>
          <w:p w:rsidR="00C930BA" w:rsidRPr="00544EE2" w:rsidRDefault="00C930BA" w:rsidP="00622B4D">
            <w:pPr>
              <w:rPr>
                <w:szCs w:val="20"/>
              </w:rPr>
            </w:pPr>
          </w:p>
          <w:p w:rsidR="00C930BA" w:rsidRPr="00544EE2" w:rsidRDefault="00C930BA" w:rsidP="00C930BA">
            <w:pPr>
              <w:pStyle w:val="ListParagraph"/>
              <w:numPr>
                <w:ilvl w:val="0"/>
                <w:numId w:val="43"/>
              </w:numPr>
              <w:rPr>
                <w:szCs w:val="20"/>
              </w:rPr>
            </w:pPr>
            <w:r w:rsidRPr="00544EE2">
              <w:rPr>
                <w:szCs w:val="20"/>
              </w:rPr>
              <w:t>Create a Kits on the Fly</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C930BA" w:rsidRPr="00544EE2" w:rsidRDefault="00C930BA" w:rsidP="00C930BA">
            <w:pPr>
              <w:pStyle w:val="ListParagraph"/>
              <w:numPr>
                <w:ilvl w:val="0"/>
                <w:numId w:val="42"/>
              </w:numPr>
              <w:rPr>
                <w:szCs w:val="20"/>
              </w:rPr>
            </w:pPr>
            <w:r w:rsidRPr="00544EE2">
              <w:rPr>
                <w:szCs w:val="20"/>
              </w:rPr>
              <w:t>On</w:t>
            </w:r>
          </w:p>
          <w:p w:rsidR="00C930BA" w:rsidRPr="00544EE2" w:rsidRDefault="00C930BA" w:rsidP="00C930BA">
            <w:pPr>
              <w:pStyle w:val="ListParagraph"/>
              <w:numPr>
                <w:ilvl w:val="0"/>
                <w:numId w:val="42"/>
              </w:numPr>
              <w:rPr>
                <w:szCs w:val="20"/>
              </w:rPr>
            </w:pPr>
            <w:r w:rsidRPr="00544EE2">
              <w:rPr>
                <w:szCs w:val="20"/>
              </w:rPr>
              <w:t>Off</w:t>
            </w:r>
          </w:p>
        </w:tc>
      </w:tr>
    </w:tbl>
    <w:p w:rsidR="00D8448E" w:rsidRPr="00994CCD" w:rsidRDefault="00D8448E" w:rsidP="00D8448E">
      <w:pPr>
        <w:pStyle w:val="Heading2"/>
      </w:pPr>
      <w:bookmarkStart w:id="8" w:name="_Toc318210821"/>
      <w:bookmarkStart w:id="9" w:name="_Toc356903964"/>
      <w:bookmarkStart w:id="10" w:name="_Toc290020120"/>
      <w:bookmarkStart w:id="11" w:name="_Toc71960215"/>
      <w:r w:rsidRPr="00994CCD">
        <w:t>Interfaces</w:t>
      </w:r>
      <w:bookmarkEnd w:id="8"/>
      <w:bookmarkEnd w:id="9"/>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5282"/>
        <w:gridCol w:w="5282"/>
      </w:tblGrid>
      <w:tr w:rsidR="00D8448E" w:rsidRPr="009C2F66" w:rsidTr="005B2ED4">
        <w:trPr>
          <w:cantSplit/>
        </w:trPr>
        <w:tc>
          <w:tcPr>
            <w:tcW w:w="2500" w:type="pct"/>
            <w:tcBorders>
              <w:top w:val="single" w:sz="8" w:space="0" w:color="4F81BD"/>
              <w:left w:val="single" w:sz="8" w:space="0" w:color="4F81BD"/>
              <w:bottom w:val="single" w:sz="18" w:space="0" w:color="4F81BD"/>
              <w:right w:val="single" w:sz="8" w:space="0" w:color="4F81BD"/>
            </w:tcBorders>
          </w:tcPr>
          <w:p w:rsidR="00D8448E" w:rsidRPr="009C2F66" w:rsidRDefault="00D8448E" w:rsidP="005B2ED4">
            <w:pPr>
              <w:rPr>
                <w:b/>
              </w:rPr>
            </w:pPr>
            <w:r w:rsidRPr="009C2F66">
              <w:rPr>
                <w:b/>
              </w:rPr>
              <w:t>Interface</w:t>
            </w:r>
          </w:p>
        </w:tc>
        <w:tc>
          <w:tcPr>
            <w:tcW w:w="2500" w:type="pct"/>
            <w:tcBorders>
              <w:top w:val="single" w:sz="8" w:space="0" w:color="4F81BD"/>
              <w:left w:val="single" w:sz="8" w:space="0" w:color="4F81BD"/>
              <w:bottom w:val="single" w:sz="18" w:space="0" w:color="4F81BD"/>
              <w:right w:val="single" w:sz="8" w:space="0" w:color="4F81BD"/>
            </w:tcBorders>
          </w:tcPr>
          <w:p w:rsidR="00D8448E" w:rsidRPr="009C2F66" w:rsidRDefault="00D8448E" w:rsidP="005B2ED4">
            <w:pPr>
              <w:rPr>
                <w:b/>
                <w:vanish/>
                <w:szCs w:val="20"/>
              </w:rPr>
            </w:pPr>
            <w:r w:rsidRPr="009C2F66">
              <w:rPr>
                <w:b/>
                <w:szCs w:val="20"/>
              </w:rPr>
              <w:t>Description</w:t>
            </w:r>
          </w:p>
        </w:tc>
      </w:tr>
      <w:tr w:rsidR="00D8448E" w:rsidRPr="005B2ED4" w:rsidTr="005B2ED4">
        <w:trPr>
          <w:cantSplit/>
        </w:trPr>
        <w:tc>
          <w:tcPr>
            <w:tcW w:w="2500" w:type="pct"/>
            <w:tcBorders>
              <w:top w:val="single" w:sz="18" w:space="0" w:color="4F81BD"/>
              <w:left w:val="single" w:sz="8" w:space="0" w:color="4F81BD"/>
              <w:bottom w:val="single" w:sz="8" w:space="0" w:color="4F81BD"/>
              <w:right w:val="single" w:sz="8" w:space="0" w:color="4F81BD"/>
            </w:tcBorders>
            <w:shd w:val="clear" w:color="auto" w:fill="D3DFEE"/>
          </w:tcPr>
          <w:p w:rsidR="00D8448E" w:rsidRPr="005B2ED4" w:rsidRDefault="005B2ED4" w:rsidP="005B2ED4">
            <w:pPr>
              <w:rPr>
                <w:bCs/>
                <w:szCs w:val="20"/>
              </w:rPr>
            </w:pPr>
            <w:r w:rsidRPr="005B2ED4">
              <w:rPr>
                <w:bCs/>
                <w:szCs w:val="20"/>
              </w:rPr>
              <w:t>None</w:t>
            </w:r>
          </w:p>
        </w:tc>
        <w:tc>
          <w:tcPr>
            <w:tcW w:w="2500" w:type="pct"/>
            <w:tcBorders>
              <w:top w:val="single" w:sz="18" w:space="0" w:color="4F81BD"/>
              <w:left w:val="single" w:sz="8" w:space="0" w:color="4F81BD"/>
              <w:bottom w:val="single" w:sz="8" w:space="0" w:color="4F81BD"/>
              <w:right w:val="single" w:sz="8" w:space="0" w:color="4F81BD"/>
            </w:tcBorders>
            <w:shd w:val="clear" w:color="auto" w:fill="D3DFEE"/>
          </w:tcPr>
          <w:p w:rsidR="00D8448E" w:rsidRPr="005B2ED4" w:rsidRDefault="00D8448E" w:rsidP="005B2ED4">
            <w:pPr>
              <w:rPr>
                <w:szCs w:val="20"/>
              </w:rPr>
            </w:pPr>
          </w:p>
        </w:tc>
      </w:tr>
    </w:tbl>
    <w:p w:rsidR="00FD5BA1" w:rsidRPr="00272E9F" w:rsidRDefault="00FD5BA1" w:rsidP="00FD5BA1">
      <w:pPr>
        <w:pStyle w:val="Heading1"/>
        <w:rPr>
          <w:i/>
        </w:rPr>
      </w:pPr>
      <w:bookmarkStart w:id="12" w:name="_Toc356903965"/>
      <w:r w:rsidRPr="00272E9F">
        <w:rPr>
          <w:i/>
        </w:rPr>
        <w:lastRenderedPageBreak/>
        <w:t xml:space="preserve">USE CASE: </w:t>
      </w:r>
      <w:r w:rsidR="005B2ED4">
        <w:rPr>
          <w:i/>
        </w:rPr>
        <w:t>Kits on the Fly</w:t>
      </w:r>
      <w:bookmarkEnd w:id="10"/>
      <w:bookmarkEnd w:id="12"/>
    </w:p>
    <w:p w:rsidR="00366130" w:rsidRDefault="00366130" w:rsidP="00FD5BA1">
      <w:pPr>
        <w:pStyle w:val="Heading2"/>
      </w:pPr>
      <w:bookmarkStart w:id="13" w:name="_Toc356903966"/>
      <w:bookmarkStart w:id="14" w:name="_Toc290020122"/>
      <w:r w:rsidRPr="00994CCD">
        <w:t>Feature Flow</w:t>
      </w:r>
      <w:bookmarkEnd w:id="13"/>
    </w:p>
    <w:p w:rsidR="00B20364" w:rsidRDefault="00C930BA">
      <w:pPr>
        <w:pStyle w:val="BodyText"/>
        <w:jc w:val="center"/>
      </w:pPr>
      <w:r>
        <w:object w:dxaOrig="10390" w:dyaOrig="12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9pt;height:611.55pt" o:ole="">
            <v:imagedata r:id="rId13" o:title=""/>
          </v:shape>
          <o:OLEObject Type="Embed" ProgID="Visio.Drawing.11" ShapeID="_x0000_i1025" DrawAspect="Content" ObjectID="_1471865454" r:id="rId14"/>
        </w:object>
      </w:r>
    </w:p>
    <w:p w:rsidR="005E5B3B" w:rsidRDefault="005E5B3B">
      <w:pPr>
        <w:pStyle w:val="BodyText"/>
        <w:jc w:val="center"/>
      </w:pPr>
    </w:p>
    <w:p w:rsidR="005E5B3B" w:rsidRDefault="005E5B3B">
      <w:pPr>
        <w:pStyle w:val="BodyText"/>
        <w:jc w:val="center"/>
      </w:pPr>
    </w:p>
    <w:p w:rsidR="00FD5BA1" w:rsidRPr="00994CCD" w:rsidRDefault="00FD5BA1" w:rsidP="00FD5BA1">
      <w:pPr>
        <w:pStyle w:val="Heading2"/>
      </w:pPr>
      <w:bookmarkStart w:id="15" w:name="_Toc356903967"/>
      <w:r w:rsidRPr="00994CCD">
        <w:lastRenderedPageBreak/>
        <w:t>Precondition</w:t>
      </w:r>
      <w:bookmarkEnd w:id="14"/>
      <w:bookmarkEnd w:id="15"/>
    </w:p>
    <w:p w:rsidR="005B2ED4" w:rsidRPr="00590257" w:rsidRDefault="005B2ED4" w:rsidP="005B2ED4">
      <w:pPr>
        <w:pStyle w:val="BodyText"/>
        <w:numPr>
          <w:ilvl w:val="0"/>
          <w:numId w:val="2"/>
        </w:numPr>
      </w:pPr>
      <w:bookmarkStart w:id="16" w:name="_Ref233697587"/>
      <w:bookmarkStart w:id="17" w:name="_Ref233697593"/>
      <w:bookmarkStart w:id="18" w:name="_Toc290020123"/>
      <w:r>
        <w:t>The operator taps the Kits on the Fly menu option from the transaction modify menu.</w:t>
      </w:r>
    </w:p>
    <w:p w:rsidR="00FD5BA1" w:rsidRPr="00994CCD" w:rsidRDefault="00FD5BA1" w:rsidP="00FD5BA1">
      <w:pPr>
        <w:pStyle w:val="Heading2"/>
      </w:pPr>
      <w:bookmarkStart w:id="19" w:name="_Toc356903968"/>
      <w:r w:rsidRPr="00994CCD">
        <w:t>Main Flow</w:t>
      </w:r>
      <w:bookmarkEnd w:id="16"/>
      <w:bookmarkEnd w:id="17"/>
      <w:bookmarkEnd w:id="18"/>
      <w:bookmarkEnd w:id="19"/>
    </w:p>
    <w:p w:rsidR="005B2ED4" w:rsidRPr="00E67379" w:rsidRDefault="005B2ED4" w:rsidP="005B2ED4">
      <w:pPr>
        <w:pStyle w:val="BodyText"/>
        <w:numPr>
          <w:ilvl w:val="0"/>
          <w:numId w:val="21"/>
        </w:numPr>
      </w:pPr>
      <w:bookmarkStart w:id="20" w:name="_Toc290020124"/>
      <w:r w:rsidRPr="00E67379">
        <w:t>The system checks if there are kits in the transaction.</w:t>
      </w:r>
    </w:p>
    <w:p w:rsidR="005B2ED4" w:rsidRPr="00E67379" w:rsidRDefault="005B2ED4" w:rsidP="005B2ED4">
      <w:pPr>
        <w:pStyle w:val="BodyText"/>
        <w:numPr>
          <w:ilvl w:val="0"/>
          <w:numId w:val="21"/>
        </w:numPr>
      </w:pPr>
      <w:r w:rsidRPr="00E67379">
        <w:t xml:space="preserve">If </w:t>
      </w:r>
      <w:r>
        <w:t xml:space="preserve">there are no </w:t>
      </w:r>
      <w:r w:rsidRPr="00E67379">
        <w:t xml:space="preserve">kits in the transaction, the system proceeds to the step in the </w:t>
      </w:r>
      <w:r w:rsidR="00D60D6E">
        <w:t>Main Flow</w:t>
      </w:r>
      <w:r w:rsidRPr="00E67379">
        <w:t xml:space="preserve"> where the system prompts </w:t>
      </w:r>
      <w:r w:rsidR="00D60D6E">
        <w:t xml:space="preserve">the operator </w:t>
      </w:r>
      <w:r>
        <w:t>to</w:t>
      </w:r>
      <w:r w:rsidRPr="00E67379">
        <w:t xml:space="preserve"> </w:t>
      </w:r>
      <w:r>
        <w:t>select items to be in the kit</w:t>
      </w:r>
      <w:r w:rsidRPr="00E67379">
        <w:t>.</w:t>
      </w:r>
    </w:p>
    <w:p w:rsidR="005B2ED4" w:rsidRPr="00E67379" w:rsidRDefault="005B2ED4" w:rsidP="005B2ED4">
      <w:pPr>
        <w:pStyle w:val="BodyText"/>
        <w:numPr>
          <w:ilvl w:val="0"/>
          <w:numId w:val="21"/>
        </w:numPr>
      </w:pPr>
      <w:r w:rsidRPr="004E0510">
        <w:t xml:space="preserve">If there are </w:t>
      </w:r>
      <w:r w:rsidR="00D60D6E" w:rsidRPr="004E0510">
        <w:t xml:space="preserve">multiple </w:t>
      </w:r>
      <w:r w:rsidRPr="004E0510">
        <w:t xml:space="preserve">kits in the transaction, the system displays the </w:t>
      </w:r>
      <w:r w:rsidR="00D60D6E" w:rsidRPr="004E0510">
        <w:t>av</w:t>
      </w:r>
      <w:r w:rsidR="00AD10E6" w:rsidRPr="004E0510">
        <w:t xml:space="preserve">ailable kits in the transaction and the kit </w:t>
      </w:r>
      <w:r w:rsidR="00D60D6E" w:rsidRPr="004E0510">
        <w:t>options</w:t>
      </w:r>
      <w:r w:rsidR="00D60D6E">
        <w:t xml:space="preserve"> and prompts the operator to select an option.</w:t>
      </w:r>
    </w:p>
    <w:p w:rsidR="005B2ED4" w:rsidRPr="00E67379" w:rsidRDefault="005B2ED4" w:rsidP="005B2ED4">
      <w:pPr>
        <w:pStyle w:val="BodyText"/>
        <w:numPr>
          <w:ilvl w:val="0"/>
          <w:numId w:val="21"/>
        </w:numPr>
      </w:pPr>
      <w:r w:rsidRPr="00E67379">
        <w:t xml:space="preserve">If the operator selects </w:t>
      </w:r>
      <w:r w:rsidR="00D60D6E">
        <w:t>to edit an existing Kit</w:t>
      </w:r>
      <w:r w:rsidRPr="00E67379">
        <w:t>, the Edit Kit alternate flow is executed.</w:t>
      </w:r>
    </w:p>
    <w:p w:rsidR="005B2ED4" w:rsidRPr="00E67379" w:rsidRDefault="005B2ED4" w:rsidP="005B2ED4">
      <w:pPr>
        <w:pStyle w:val="BodyText"/>
        <w:numPr>
          <w:ilvl w:val="0"/>
          <w:numId w:val="21"/>
        </w:numPr>
      </w:pPr>
      <w:r w:rsidRPr="00E67379">
        <w:t xml:space="preserve">If the operator selects </w:t>
      </w:r>
      <w:r w:rsidR="00D60D6E">
        <w:t>to delete an existing kit</w:t>
      </w:r>
      <w:r w:rsidRPr="00E67379">
        <w:t>, the Delete Kit alternate flow is executed.</w:t>
      </w:r>
    </w:p>
    <w:p w:rsidR="005B2ED4" w:rsidRPr="00E67379" w:rsidRDefault="005B2ED4" w:rsidP="005B2ED4">
      <w:pPr>
        <w:pStyle w:val="BodyText"/>
        <w:numPr>
          <w:ilvl w:val="0"/>
          <w:numId w:val="21"/>
        </w:numPr>
      </w:pPr>
      <w:r w:rsidRPr="00E67379">
        <w:t xml:space="preserve">If the operator selects </w:t>
      </w:r>
      <w:r w:rsidR="00D60D6E">
        <w:t>to create a kit</w:t>
      </w:r>
      <w:r w:rsidRPr="00E67379">
        <w:t xml:space="preserve">, </w:t>
      </w:r>
      <w:r w:rsidR="00A349E7">
        <w:t>the flow continues</w:t>
      </w:r>
      <w:r w:rsidRPr="00E67379">
        <w:t>.</w:t>
      </w:r>
    </w:p>
    <w:p w:rsidR="005B2ED4" w:rsidRPr="00E67379" w:rsidRDefault="005B2ED4" w:rsidP="005B2ED4">
      <w:pPr>
        <w:pStyle w:val="BodyText"/>
        <w:numPr>
          <w:ilvl w:val="0"/>
          <w:numId w:val="21"/>
        </w:numPr>
      </w:pPr>
      <w:r w:rsidRPr="00E67379">
        <w:t xml:space="preserve">The system </w:t>
      </w:r>
      <w:r w:rsidR="00A349E7">
        <w:t xml:space="preserve">displays the </w:t>
      </w:r>
      <w:r w:rsidR="00A70FA4">
        <w:t xml:space="preserve">kit </w:t>
      </w:r>
      <w:r w:rsidR="00A349E7">
        <w:t xml:space="preserve">eligible items and </w:t>
      </w:r>
      <w:r w:rsidRPr="00E67379">
        <w:t xml:space="preserve">prompts the operator to </w:t>
      </w:r>
      <w:r>
        <w:t>select</w:t>
      </w:r>
      <w:r w:rsidRPr="00E67379">
        <w:t xml:space="preserve"> the items to be in the kit.</w:t>
      </w:r>
    </w:p>
    <w:p w:rsidR="005B2ED4" w:rsidRPr="00E67379" w:rsidRDefault="005B2ED4" w:rsidP="005B2ED4">
      <w:pPr>
        <w:pStyle w:val="BodyText"/>
        <w:numPr>
          <w:ilvl w:val="0"/>
          <w:numId w:val="21"/>
        </w:numPr>
      </w:pPr>
      <w:r w:rsidRPr="00E67379">
        <w:t xml:space="preserve">The operator </w:t>
      </w:r>
      <w:r>
        <w:t>selects the items and accepts the selection</w:t>
      </w:r>
      <w:r w:rsidRPr="00E67379">
        <w:t>.</w:t>
      </w:r>
    </w:p>
    <w:p w:rsidR="005B2ED4" w:rsidRPr="00E67379" w:rsidRDefault="005B2ED4" w:rsidP="005B2ED4">
      <w:pPr>
        <w:pStyle w:val="BodyText"/>
        <w:numPr>
          <w:ilvl w:val="0"/>
          <w:numId w:val="21"/>
        </w:numPr>
      </w:pPr>
      <w:r w:rsidRPr="00E67379">
        <w:t>The system prompts the operator to enter a price.</w:t>
      </w:r>
    </w:p>
    <w:p w:rsidR="005B2ED4" w:rsidRDefault="005B2ED4" w:rsidP="005B2ED4">
      <w:pPr>
        <w:pStyle w:val="BodyText"/>
        <w:numPr>
          <w:ilvl w:val="0"/>
          <w:numId w:val="21"/>
        </w:numPr>
      </w:pPr>
      <w:r w:rsidRPr="00163B9C">
        <w:t>The operator enters a</w:t>
      </w:r>
      <w:r>
        <w:t xml:space="preserve"> price a</w:t>
      </w:r>
      <w:r w:rsidRPr="00163B9C">
        <w:t>nd accepts the entry.</w:t>
      </w:r>
    </w:p>
    <w:p w:rsidR="005B2ED4" w:rsidRDefault="005B2ED4" w:rsidP="005B2ED4">
      <w:pPr>
        <w:pStyle w:val="BodyText"/>
        <w:numPr>
          <w:ilvl w:val="0"/>
          <w:numId w:val="21"/>
        </w:numPr>
      </w:pPr>
      <w:r>
        <w:t>The Validate Kit Price alternate flow is executed.</w:t>
      </w:r>
    </w:p>
    <w:p w:rsidR="00D27155" w:rsidRPr="00544EE2" w:rsidRDefault="00D27155" w:rsidP="00D27155">
      <w:pPr>
        <w:pStyle w:val="BodyText"/>
        <w:numPr>
          <w:ilvl w:val="0"/>
          <w:numId w:val="21"/>
        </w:numPr>
        <w:rPr>
          <w:ins w:id="21" w:author="Amy Byers" w:date="2014-09-10T14:43:00Z"/>
        </w:rPr>
      </w:pPr>
      <w:ins w:id="22" w:author="Amy Byers" w:date="2014-09-10T14:43:00Z">
        <w:r>
          <w:t xml:space="preserve">If Manager Override is required for exceeding discount threshold values, then </w:t>
        </w:r>
        <w:r w:rsidRPr="00544EE2">
          <w:t>the Manager Override alternate flow is executed</w:t>
        </w:r>
        <w:r>
          <w:t>.</w:t>
        </w:r>
      </w:ins>
    </w:p>
    <w:p w:rsidR="00C930BA" w:rsidRDefault="00C930BA" w:rsidP="00C930BA">
      <w:pPr>
        <w:pStyle w:val="BodyText"/>
        <w:numPr>
          <w:ilvl w:val="0"/>
          <w:numId w:val="21"/>
        </w:numPr>
        <w:rPr>
          <w:ins w:id="23" w:author="Amy Byers" w:date="2014-09-10T14:40:00Z"/>
        </w:rPr>
      </w:pPr>
      <w:r w:rsidRPr="00544EE2">
        <w:t>If Manager Override is required for kit creation, the Manager Override alternate flow is executed.</w:t>
      </w:r>
    </w:p>
    <w:p w:rsidR="00D27155" w:rsidRPr="00544EE2" w:rsidDel="00D27155" w:rsidRDefault="00D27155" w:rsidP="00C930BA">
      <w:pPr>
        <w:pStyle w:val="BodyText"/>
        <w:numPr>
          <w:ilvl w:val="0"/>
          <w:numId w:val="21"/>
        </w:numPr>
        <w:rPr>
          <w:del w:id="24" w:author="Amy Byers" w:date="2014-09-10T14:43:00Z"/>
        </w:rPr>
      </w:pPr>
    </w:p>
    <w:p w:rsidR="005B2ED4" w:rsidRDefault="005B2ED4" w:rsidP="005B2ED4">
      <w:pPr>
        <w:pStyle w:val="BodyText"/>
        <w:numPr>
          <w:ilvl w:val="0"/>
          <w:numId w:val="21"/>
        </w:numPr>
      </w:pPr>
      <w:r>
        <w:t xml:space="preserve">The system </w:t>
      </w:r>
      <w:r w:rsidR="00A349E7">
        <w:t>applies the prorated discount across</w:t>
      </w:r>
      <w:r>
        <w:t xml:space="preserve"> the </w:t>
      </w:r>
      <w:r w:rsidR="00A349E7">
        <w:t xml:space="preserve">eligible </w:t>
      </w:r>
      <w:r>
        <w:t xml:space="preserve">items in the kit.  </w:t>
      </w:r>
    </w:p>
    <w:p w:rsidR="005B2ED4" w:rsidRDefault="005B2ED4" w:rsidP="005B2ED4">
      <w:pPr>
        <w:pStyle w:val="BodyText"/>
        <w:numPr>
          <w:ilvl w:val="0"/>
          <w:numId w:val="21"/>
        </w:numPr>
      </w:pPr>
      <w:r>
        <w:t>The system updates the transaction totals.</w:t>
      </w:r>
    </w:p>
    <w:p w:rsidR="005B2ED4" w:rsidRDefault="005B2ED4" w:rsidP="005B2ED4">
      <w:pPr>
        <w:pStyle w:val="BodyText"/>
        <w:numPr>
          <w:ilvl w:val="0"/>
          <w:numId w:val="21"/>
        </w:numPr>
      </w:pPr>
      <w:r>
        <w:t>The system journals the kit discount information.</w:t>
      </w:r>
    </w:p>
    <w:p w:rsidR="005B2ED4" w:rsidRPr="0093254F" w:rsidRDefault="005B2ED4" w:rsidP="005B2ED4">
      <w:pPr>
        <w:pStyle w:val="BodyText"/>
        <w:numPr>
          <w:ilvl w:val="0"/>
          <w:numId w:val="21"/>
        </w:numPr>
      </w:pPr>
      <w:r>
        <w:t>The use case ends and the system returns to the Sale use case.</w:t>
      </w:r>
    </w:p>
    <w:p w:rsidR="00FD5BA1" w:rsidRPr="00994CCD" w:rsidRDefault="00FD5BA1" w:rsidP="00FD5BA1">
      <w:pPr>
        <w:pStyle w:val="Heading2"/>
      </w:pPr>
      <w:bookmarkStart w:id="25" w:name="_Toc356903969"/>
      <w:r w:rsidRPr="00994CCD">
        <w:t>Alternate Flows</w:t>
      </w:r>
      <w:bookmarkEnd w:id="20"/>
      <w:bookmarkEnd w:id="25"/>
    </w:p>
    <w:p w:rsidR="005B2ED4" w:rsidRDefault="005B2ED4" w:rsidP="00687995">
      <w:pPr>
        <w:pStyle w:val="Heading3"/>
      </w:pPr>
      <w:bookmarkStart w:id="26" w:name="_Toc290020125"/>
      <w:r>
        <w:t>Edit Kit</w:t>
      </w:r>
    </w:p>
    <w:p w:rsidR="005B2ED4" w:rsidRPr="00ED6DF4" w:rsidRDefault="005B2ED4" w:rsidP="005B2ED4">
      <w:pPr>
        <w:pStyle w:val="BodyText"/>
        <w:numPr>
          <w:ilvl w:val="0"/>
          <w:numId w:val="22"/>
        </w:numPr>
      </w:pPr>
      <w:r w:rsidRPr="00ED6DF4">
        <w:t xml:space="preserve">The system </w:t>
      </w:r>
      <w:r w:rsidR="00A349E7">
        <w:t xml:space="preserve">displays the </w:t>
      </w:r>
      <w:r w:rsidR="00A70FA4">
        <w:t xml:space="preserve">kit </w:t>
      </w:r>
      <w:r w:rsidR="00A349E7">
        <w:t xml:space="preserve">eligible items including the items currently assigned to the kit and </w:t>
      </w:r>
      <w:r w:rsidRPr="00ED6DF4">
        <w:t>prompts the operator to update the items in the kit.</w:t>
      </w:r>
    </w:p>
    <w:p w:rsidR="005B2ED4" w:rsidRPr="00ED6DF4" w:rsidRDefault="005B2ED4" w:rsidP="005B2ED4">
      <w:pPr>
        <w:pStyle w:val="BodyText"/>
        <w:numPr>
          <w:ilvl w:val="0"/>
          <w:numId w:val="22"/>
        </w:numPr>
      </w:pPr>
      <w:r w:rsidRPr="00ED6DF4">
        <w:t xml:space="preserve">The operator updates the items in the kit </w:t>
      </w:r>
      <w:r w:rsidR="00A349E7">
        <w:t>or declines to update the items in the kit</w:t>
      </w:r>
      <w:r w:rsidRPr="00ED6DF4">
        <w:t xml:space="preserve"> and accepts the change.</w:t>
      </w:r>
    </w:p>
    <w:p w:rsidR="005B2ED4" w:rsidRPr="00ED6DF4" w:rsidRDefault="005B2ED4" w:rsidP="005B2ED4">
      <w:pPr>
        <w:pStyle w:val="BodyText"/>
        <w:numPr>
          <w:ilvl w:val="0"/>
          <w:numId w:val="22"/>
        </w:numPr>
      </w:pPr>
      <w:r w:rsidRPr="00ED6DF4">
        <w:t xml:space="preserve">The system </w:t>
      </w:r>
      <w:r w:rsidR="00A349E7">
        <w:t xml:space="preserve">displays the current kit price and </w:t>
      </w:r>
      <w:r w:rsidRPr="00ED6DF4">
        <w:t>prompts the operator to update the kit price.</w:t>
      </w:r>
    </w:p>
    <w:p w:rsidR="00D27155" w:rsidRPr="00ED6DF4" w:rsidRDefault="005B2ED4" w:rsidP="00D27155">
      <w:pPr>
        <w:pStyle w:val="BodyText"/>
        <w:numPr>
          <w:ilvl w:val="0"/>
          <w:numId w:val="22"/>
        </w:numPr>
      </w:pPr>
      <w:r w:rsidRPr="00ED6DF4">
        <w:t xml:space="preserve">The operator updates the kit price </w:t>
      </w:r>
      <w:r w:rsidR="00A349E7">
        <w:t>or declines to update</w:t>
      </w:r>
      <w:del w:id="27" w:author="Amy Byers" w:date="2014-09-10T14:41:00Z">
        <w:r w:rsidR="00A349E7" w:rsidDel="00D27155">
          <w:delText>s</w:delText>
        </w:r>
      </w:del>
      <w:r w:rsidR="00A349E7">
        <w:t xml:space="preserve"> the kit price</w:t>
      </w:r>
      <w:r w:rsidRPr="00ED6DF4">
        <w:t xml:space="preserve"> and accepts the entry.</w:t>
      </w:r>
    </w:p>
    <w:p w:rsidR="005B2ED4" w:rsidRPr="00ED6DF4" w:rsidRDefault="005B2ED4" w:rsidP="005B2ED4">
      <w:pPr>
        <w:pStyle w:val="BodyText"/>
        <w:numPr>
          <w:ilvl w:val="0"/>
          <w:numId w:val="22"/>
        </w:numPr>
      </w:pPr>
      <w:r w:rsidRPr="00ED6DF4">
        <w:t>The alternate flow ends and returns to the Main Flow where the system validates the kit price.</w:t>
      </w:r>
    </w:p>
    <w:p w:rsidR="005B2ED4" w:rsidRDefault="005B2ED4" w:rsidP="00687995">
      <w:pPr>
        <w:pStyle w:val="Heading3"/>
      </w:pPr>
      <w:r>
        <w:t>Delete Kit</w:t>
      </w:r>
    </w:p>
    <w:p w:rsidR="005B2ED4" w:rsidRDefault="005B2ED4" w:rsidP="005B2ED4">
      <w:pPr>
        <w:pStyle w:val="BodyText"/>
        <w:numPr>
          <w:ilvl w:val="0"/>
          <w:numId w:val="33"/>
        </w:numPr>
      </w:pPr>
      <w:r>
        <w:t xml:space="preserve">The system prompts the operator to </w:t>
      </w:r>
      <w:r w:rsidR="00CB01D1">
        <w:t xml:space="preserve">verify the </w:t>
      </w:r>
      <w:r>
        <w:t>kit</w:t>
      </w:r>
      <w:r w:rsidR="00CB01D1">
        <w:t xml:space="preserve"> deletion</w:t>
      </w:r>
      <w:r>
        <w:t>.</w:t>
      </w:r>
    </w:p>
    <w:p w:rsidR="005B2ED4" w:rsidRDefault="005B2ED4" w:rsidP="005B2ED4">
      <w:pPr>
        <w:pStyle w:val="BodyText"/>
        <w:numPr>
          <w:ilvl w:val="0"/>
          <w:numId w:val="33"/>
        </w:numPr>
      </w:pPr>
      <w:r>
        <w:t>If the operator selects to not delete the kit, the alternate flow ends and the system returns to the Sale use case.</w:t>
      </w:r>
    </w:p>
    <w:p w:rsidR="005B2ED4" w:rsidRDefault="005B2ED4" w:rsidP="005B2ED4">
      <w:pPr>
        <w:pStyle w:val="BodyText"/>
        <w:numPr>
          <w:ilvl w:val="0"/>
          <w:numId w:val="33"/>
        </w:numPr>
      </w:pPr>
      <w:r>
        <w:t xml:space="preserve">The operator </w:t>
      </w:r>
      <w:r w:rsidR="00CB01D1">
        <w:t xml:space="preserve">verifies </w:t>
      </w:r>
      <w:r>
        <w:t>to delete the kit.</w:t>
      </w:r>
    </w:p>
    <w:p w:rsidR="005B2ED4" w:rsidRDefault="005B2ED4" w:rsidP="005B2ED4">
      <w:pPr>
        <w:pStyle w:val="BodyText"/>
        <w:numPr>
          <w:ilvl w:val="0"/>
          <w:numId w:val="33"/>
        </w:numPr>
      </w:pPr>
      <w:r>
        <w:t xml:space="preserve">The system removes the kit discount from the </w:t>
      </w:r>
      <w:r w:rsidR="00CB01D1">
        <w:t xml:space="preserve">kit </w:t>
      </w:r>
      <w:r>
        <w:t xml:space="preserve">items  and makes all </w:t>
      </w:r>
      <w:r w:rsidR="00CB01D1">
        <w:t xml:space="preserve">kit </w:t>
      </w:r>
      <w:r>
        <w:t>items eligible for other kits.</w:t>
      </w:r>
    </w:p>
    <w:p w:rsidR="005B2ED4" w:rsidRDefault="005B2ED4" w:rsidP="005B2ED4">
      <w:pPr>
        <w:pStyle w:val="BodyText"/>
        <w:numPr>
          <w:ilvl w:val="0"/>
          <w:numId w:val="33"/>
        </w:numPr>
      </w:pPr>
      <w:r>
        <w:t>The system updates the transaction totals.</w:t>
      </w:r>
    </w:p>
    <w:p w:rsidR="005B2ED4" w:rsidRDefault="005B2ED4" w:rsidP="005B2ED4">
      <w:pPr>
        <w:pStyle w:val="BodyText"/>
        <w:numPr>
          <w:ilvl w:val="0"/>
          <w:numId w:val="33"/>
        </w:numPr>
      </w:pPr>
      <w:r>
        <w:t>The system journals the kit deletion.</w:t>
      </w:r>
    </w:p>
    <w:p w:rsidR="005B2ED4" w:rsidRDefault="005B2ED4" w:rsidP="005B2ED4">
      <w:pPr>
        <w:pStyle w:val="BodyText"/>
        <w:numPr>
          <w:ilvl w:val="0"/>
          <w:numId w:val="33"/>
        </w:numPr>
      </w:pPr>
      <w:r>
        <w:t>The use case ends and the system returns to the Sale use case.</w:t>
      </w:r>
    </w:p>
    <w:p w:rsidR="005B2ED4" w:rsidRDefault="005B2ED4" w:rsidP="00687995">
      <w:pPr>
        <w:pStyle w:val="Heading3"/>
      </w:pPr>
      <w:r>
        <w:lastRenderedPageBreak/>
        <w:t>Validate Kit Price</w:t>
      </w:r>
    </w:p>
    <w:p w:rsidR="005B2ED4" w:rsidRPr="00ED6DF4" w:rsidRDefault="005B2ED4" w:rsidP="005B2ED4">
      <w:pPr>
        <w:pStyle w:val="BodyText"/>
        <w:numPr>
          <w:ilvl w:val="0"/>
          <w:numId w:val="34"/>
        </w:numPr>
      </w:pPr>
      <w:r w:rsidRPr="00ED6DF4">
        <w:t>The system validates the kit price.</w:t>
      </w:r>
    </w:p>
    <w:p w:rsidR="005B2ED4" w:rsidRPr="00ED6DF4" w:rsidRDefault="005B2ED4" w:rsidP="005B2ED4">
      <w:pPr>
        <w:pStyle w:val="BodyText"/>
        <w:numPr>
          <w:ilvl w:val="0"/>
          <w:numId w:val="34"/>
        </w:numPr>
      </w:pPr>
      <w:r w:rsidRPr="00ED6DF4">
        <w:t>The system compares the sum of the non-discountable item database prices to the kit price.</w:t>
      </w:r>
    </w:p>
    <w:p w:rsidR="005B2ED4" w:rsidRPr="00ED6DF4" w:rsidRDefault="005B2ED4" w:rsidP="005B2ED4">
      <w:pPr>
        <w:pStyle w:val="BodyText"/>
        <w:numPr>
          <w:ilvl w:val="0"/>
          <w:numId w:val="34"/>
        </w:numPr>
      </w:pPr>
      <w:r w:rsidRPr="00ED6DF4">
        <w:rPr>
          <w:bCs/>
        </w:rPr>
        <w:t>If the kit price is less than the sum of the non-discountable item in the kit, the system displays a message, the operator acknowledges the message</w:t>
      </w:r>
      <w:r w:rsidR="00D60D6E">
        <w:rPr>
          <w:bCs/>
        </w:rPr>
        <w:t>, the alternate flow ends</w:t>
      </w:r>
      <w:r w:rsidRPr="00ED6DF4">
        <w:rPr>
          <w:bCs/>
        </w:rPr>
        <w:t xml:space="preserve"> and the system returns to the Main Flow where the </w:t>
      </w:r>
      <w:r w:rsidRPr="00ED6DF4">
        <w:t>system prompts the operator to enter the kit price.</w:t>
      </w:r>
    </w:p>
    <w:p w:rsidR="005B2ED4" w:rsidRDefault="005B2ED4" w:rsidP="005B2ED4">
      <w:pPr>
        <w:pStyle w:val="BodyText"/>
        <w:numPr>
          <w:ilvl w:val="0"/>
          <w:numId w:val="34"/>
        </w:numPr>
      </w:pPr>
      <w:r w:rsidRPr="00ED6DF4">
        <w:t>If the kit price is greater than the sum of all items</w:t>
      </w:r>
      <w:r w:rsidR="00B20364">
        <w:t xml:space="preserve"> in the kit</w:t>
      </w:r>
      <w:r w:rsidRPr="00ED6DF4">
        <w:t xml:space="preserve">, </w:t>
      </w:r>
      <w:r w:rsidRPr="00ED6DF4">
        <w:rPr>
          <w:bCs/>
        </w:rPr>
        <w:t xml:space="preserve">the operator acknowledges the message and the system returns to the Main Flow where the </w:t>
      </w:r>
      <w:r w:rsidRPr="00ED6DF4">
        <w:t>system prompts the operator to enter the kit price.</w:t>
      </w:r>
    </w:p>
    <w:p w:rsidR="006A5456" w:rsidRPr="00544EE2" w:rsidRDefault="006A5456" w:rsidP="006A5456">
      <w:pPr>
        <w:pStyle w:val="BodyText"/>
        <w:numPr>
          <w:ilvl w:val="0"/>
          <w:numId w:val="34"/>
        </w:numPr>
      </w:pPr>
      <w:r w:rsidRPr="00544EE2">
        <w:t xml:space="preserve">The alternate flow ends and returns to the Main Flow where the system </w:t>
      </w:r>
      <w:r w:rsidR="00C930BA" w:rsidRPr="00544EE2">
        <w:t>evaluates if manager override is required when creating a kit</w:t>
      </w:r>
      <w:r w:rsidRPr="00544EE2">
        <w:rPr>
          <w:bCs/>
        </w:rPr>
        <w:t>.</w:t>
      </w:r>
    </w:p>
    <w:p w:rsidR="00C930BA" w:rsidRPr="00544EE2" w:rsidRDefault="00C930BA" w:rsidP="00C930BA">
      <w:pPr>
        <w:pStyle w:val="Heading3"/>
        <w:tabs>
          <w:tab w:val="left" w:pos="720"/>
        </w:tabs>
      </w:pPr>
      <w:r w:rsidRPr="00544EE2">
        <w:t xml:space="preserve">Manager Override </w:t>
      </w:r>
    </w:p>
    <w:p w:rsidR="00C930BA" w:rsidRPr="00544EE2" w:rsidRDefault="00C930BA" w:rsidP="00C930BA">
      <w:pPr>
        <w:pStyle w:val="BodyText"/>
        <w:numPr>
          <w:ilvl w:val="0"/>
          <w:numId w:val="44"/>
        </w:numPr>
      </w:pPr>
      <w:r w:rsidRPr="00544EE2">
        <w:t>The system calls the Manager Override use case.</w:t>
      </w:r>
    </w:p>
    <w:p w:rsidR="00C930BA" w:rsidRPr="00544EE2" w:rsidRDefault="00C930BA" w:rsidP="00C930BA">
      <w:pPr>
        <w:pStyle w:val="BodyText"/>
        <w:numPr>
          <w:ilvl w:val="0"/>
          <w:numId w:val="44"/>
        </w:numPr>
      </w:pPr>
      <w:r w:rsidRPr="00544EE2">
        <w:t xml:space="preserve">If the system returns from the Manager Override use case with declined status, the use case ends and the system returns to the Sale use case.  </w:t>
      </w:r>
    </w:p>
    <w:p w:rsidR="00C930BA" w:rsidRPr="00544EE2" w:rsidRDefault="00C930BA" w:rsidP="00C930BA">
      <w:pPr>
        <w:pStyle w:val="BodyText"/>
        <w:numPr>
          <w:ilvl w:val="0"/>
          <w:numId w:val="44"/>
        </w:numPr>
      </w:pPr>
      <w:r w:rsidRPr="00544EE2">
        <w:t>If the system returns from the Signature Capture with Terms use case with an approved or queued status, the alternate flow ends and returns to the Main Flow where the system applies the discounts to the items in the kit.</w:t>
      </w:r>
    </w:p>
    <w:p w:rsidR="00FD5BA1" w:rsidRPr="00994CCD" w:rsidRDefault="00FD5BA1" w:rsidP="00994CCD">
      <w:pPr>
        <w:pStyle w:val="Heading2"/>
      </w:pPr>
      <w:bookmarkStart w:id="28" w:name="_Toc356903970"/>
      <w:r w:rsidRPr="00994CCD">
        <w:t>Post Condition</w:t>
      </w:r>
      <w:bookmarkEnd w:id="26"/>
      <w:bookmarkEnd w:id="28"/>
    </w:p>
    <w:p w:rsidR="005B2ED4" w:rsidRPr="00ED6DF4" w:rsidRDefault="00D60D6E" w:rsidP="005B2ED4">
      <w:pPr>
        <w:pStyle w:val="BodyText"/>
        <w:numPr>
          <w:ilvl w:val="0"/>
          <w:numId w:val="2"/>
        </w:numPr>
      </w:pPr>
      <w:bookmarkStart w:id="29" w:name="_Toc290020126"/>
      <w:r>
        <w:t xml:space="preserve">A </w:t>
      </w:r>
      <w:r w:rsidR="005B2ED4" w:rsidRPr="00ED6DF4">
        <w:t>Kit is created.</w:t>
      </w:r>
    </w:p>
    <w:p w:rsidR="005B2ED4" w:rsidRPr="00ED6DF4" w:rsidRDefault="00D60D6E" w:rsidP="005B2ED4">
      <w:pPr>
        <w:pStyle w:val="BodyText"/>
        <w:numPr>
          <w:ilvl w:val="0"/>
          <w:numId w:val="2"/>
        </w:numPr>
      </w:pPr>
      <w:r>
        <w:t xml:space="preserve">A </w:t>
      </w:r>
      <w:r w:rsidR="005B2ED4" w:rsidRPr="00ED6DF4">
        <w:t>Kit discount is applied to the discountable items in the kit.</w:t>
      </w:r>
    </w:p>
    <w:p w:rsidR="00FD5BA1" w:rsidRPr="00994CCD" w:rsidRDefault="00FD5BA1" w:rsidP="00994CCD">
      <w:pPr>
        <w:pStyle w:val="Heading2"/>
      </w:pPr>
      <w:bookmarkStart w:id="30" w:name="_Toc356903971"/>
      <w:r w:rsidRPr="00994CCD">
        <w:t>Special Requirements</w:t>
      </w:r>
      <w:bookmarkEnd w:id="29"/>
      <w:bookmarkEnd w:id="30"/>
    </w:p>
    <w:p w:rsidR="005B2ED4" w:rsidRPr="001C2AA5" w:rsidRDefault="005B2ED4" w:rsidP="005B2ED4">
      <w:pPr>
        <w:pStyle w:val="BodyText"/>
        <w:numPr>
          <w:ilvl w:val="0"/>
          <w:numId w:val="19"/>
        </w:numPr>
      </w:pPr>
      <w:r w:rsidRPr="001C2AA5">
        <w:t xml:space="preserve">An item level attribute determines if </w:t>
      </w:r>
      <w:r w:rsidR="00D515BC">
        <w:t xml:space="preserve">an </w:t>
      </w:r>
      <w:r w:rsidRPr="001C2AA5">
        <w:t>item is eligible to be part of a kit.</w:t>
      </w:r>
    </w:p>
    <w:p w:rsidR="005B2ED4" w:rsidRPr="001C2AA5" w:rsidRDefault="005B2ED4" w:rsidP="005B2ED4">
      <w:pPr>
        <w:pStyle w:val="BodyText"/>
        <w:numPr>
          <w:ilvl w:val="0"/>
          <w:numId w:val="19"/>
        </w:numPr>
      </w:pPr>
      <w:r w:rsidRPr="001C2AA5">
        <w:t xml:space="preserve">An item can only </w:t>
      </w:r>
      <w:r w:rsidR="00D515BC">
        <w:t>belong to</w:t>
      </w:r>
      <w:r w:rsidRPr="001C2AA5">
        <w:t xml:space="preserve"> one kit at a time.  If the item is part of a Kit, the item will not be displayed during the creation of a new kit or modifying a different kit. </w:t>
      </w:r>
    </w:p>
    <w:p w:rsidR="005B2ED4" w:rsidRPr="001C2AA5" w:rsidRDefault="005B2ED4" w:rsidP="005B2ED4">
      <w:pPr>
        <w:pStyle w:val="BodyText"/>
        <w:numPr>
          <w:ilvl w:val="0"/>
          <w:numId w:val="19"/>
        </w:numPr>
      </w:pPr>
      <w:r w:rsidRPr="001C2AA5">
        <w:t xml:space="preserve">If a kit is deleted, the items in the kit </w:t>
      </w:r>
      <w:r w:rsidR="00D60D6E">
        <w:t>become</w:t>
      </w:r>
      <w:r w:rsidRPr="001C2AA5">
        <w:t xml:space="preserve"> eligible for another kit.</w:t>
      </w:r>
    </w:p>
    <w:p w:rsidR="005B2ED4" w:rsidRPr="001C2AA5" w:rsidRDefault="005B2ED4" w:rsidP="005B2ED4">
      <w:pPr>
        <w:pStyle w:val="BodyText"/>
        <w:numPr>
          <w:ilvl w:val="0"/>
          <w:numId w:val="19"/>
        </w:numPr>
      </w:pPr>
      <w:r w:rsidRPr="001C2AA5">
        <w:t xml:space="preserve">The system uses the database unit price or the overridden price and not the </w:t>
      </w:r>
      <w:r>
        <w:t xml:space="preserve">manual discounted price </w:t>
      </w:r>
      <w:r w:rsidRPr="001C2AA5">
        <w:t>for validate kit price and proration.</w:t>
      </w:r>
    </w:p>
    <w:p w:rsidR="005B2ED4" w:rsidRPr="001C2AA5" w:rsidRDefault="005B2ED4" w:rsidP="005B2ED4">
      <w:pPr>
        <w:pStyle w:val="BodyText"/>
        <w:numPr>
          <w:ilvl w:val="0"/>
          <w:numId w:val="19"/>
        </w:numPr>
      </w:pPr>
      <w:r w:rsidRPr="001C2AA5">
        <w:t>The system prorates the new kit price across the manual item discountable kit items.  If the price of an item cannot be changed because of the manual item discount attribute is disabled, the item will be skipped and ignored for the pro-ration calculation.</w:t>
      </w:r>
    </w:p>
    <w:p w:rsidR="005B2ED4" w:rsidRPr="001C2AA5" w:rsidRDefault="005B2ED4" w:rsidP="005B2ED4">
      <w:pPr>
        <w:pStyle w:val="BodyText"/>
        <w:numPr>
          <w:ilvl w:val="0"/>
          <w:numId w:val="19"/>
        </w:numPr>
      </w:pPr>
      <w:r w:rsidRPr="001C2AA5">
        <w:t>Items included in a kit will not be eligible for package pricing.</w:t>
      </w:r>
    </w:p>
    <w:p w:rsidR="005B2ED4" w:rsidRPr="001C2AA5" w:rsidRDefault="005B2ED4" w:rsidP="005B2ED4">
      <w:pPr>
        <w:pStyle w:val="BodyText"/>
        <w:numPr>
          <w:ilvl w:val="0"/>
          <w:numId w:val="19"/>
        </w:numPr>
      </w:pPr>
      <w:r w:rsidRPr="001C2AA5">
        <w:t>Items with price modifications can be included in kit.</w:t>
      </w:r>
    </w:p>
    <w:p w:rsidR="005B2ED4" w:rsidRDefault="005B2ED4" w:rsidP="005B2ED4">
      <w:pPr>
        <w:numPr>
          <w:ilvl w:val="0"/>
          <w:numId w:val="19"/>
        </w:numPr>
        <w:spacing w:after="120"/>
      </w:pPr>
      <w:r w:rsidRPr="001C2AA5">
        <w:t xml:space="preserve">Price </w:t>
      </w:r>
      <w:r>
        <w:t>Override or Manual Item Discount is</w:t>
      </w:r>
      <w:r w:rsidRPr="001C2AA5">
        <w:t xml:space="preserve"> not allowed on an item while it is part of a kit.</w:t>
      </w:r>
    </w:p>
    <w:p w:rsidR="005B2ED4" w:rsidRDefault="005B2ED4" w:rsidP="005B2ED4">
      <w:pPr>
        <w:numPr>
          <w:ilvl w:val="0"/>
          <w:numId w:val="19"/>
        </w:numPr>
        <w:spacing w:after="120"/>
      </w:pPr>
      <w:r>
        <w:t>The system generates a kit ID.  The kit ID is a sequential sequence number starting with 1 that will reset at the beginning of each transaction.   The generate</w:t>
      </w:r>
      <w:r w:rsidR="00687995">
        <w:t>d</w:t>
      </w:r>
      <w:r>
        <w:t xml:space="preserve"> ID is used to create kit description in conjunction with other text – for example “Kit #1”</w:t>
      </w:r>
      <w:r w:rsidR="00E6082A">
        <w:t>.</w:t>
      </w:r>
    </w:p>
    <w:p w:rsidR="005B2ED4" w:rsidRPr="00544EE2" w:rsidRDefault="005B2ED4" w:rsidP="005B2ED4">
      <w:pPr>
        <w:numPr>
          <w:ilvl w:val="0"/>
          <w:numId w:val="19"/>
        </w:numPr>
        <w:spacing w:after="120"/>
      </w:pPr>
      <w:r w:rsidRPr="00544EE2">
        <w:t xml:space="preserve">The system allows voiding of line items that are part of a kit. </w:t>
      </w:r>
      <w:r w:rsidR="00B20364" w:rsidRPr="00544EE2">
        <w:t xml:space="preserve"> The kit is removed</w:t>
      </w:r>
      <w:del w:id="31" w:author="Amy Byers" w:date="2014-09-10T14:43:00Z">
        <w:r w:rsidR="00B20364" w:rsidRPr="00544EE2" w:rsidDel="00D27155">
          <w:delText xml:space="preserve"> </w:delText>
        </w:r>
      </w:del>
      <w:r w:rsidR="00B20364" w:rsidRPr="00544EE2">
        <w:t xml:space="preserve"> if an item is deleted, see </w:t>
      </w:r>
      <w:r w:rsidR="00F24FD2" w:rsidRPr="00544EE2">
        <w:t>Line Item Delete</w:t>
      </w:r>
      <w:r w:rsidR="00B20364" w:rsidRPr="00544EE2">
        <w:t xml:space="preserve"> use case for more details.</w:t>
      </w:r>
      <w:r w:rsidR="00B20364" w:rsidRPr="00544EE2" w:rsidDel="00B20364">
        <w:t xml:space="preserve"> </w:t>
      </w:r>
      <w:r w:rsidR="00F24FD2" w:rsidRPr="00544EE2">
        <w:t xml:space="preserve">  The system prompts to confirm the kit deletion unless the item is deleted via the Service Order Import Process then there is no confirmation prompt.  </w:t>
      </w:r>
    </w:p>
    <w:p w:rsidR="00AD10E6" w:rsidRPr="00544EE2" w:rsidRDefault="005B2ED4" w:rsidP="00AD10E6">
      <w:pPr>
        <w:numPr>
          <w:ilvl w:val="0"/>
          <w:numId w:val="19"/>
        </w:numPr>
        <w:spacing w:after="120"/>
      </w:pPr>
      <w:r w:rsidRPr="00544EE2">
        <w:t>If a related child or parent item is included in a kit, the other item(s) are not automatically included in the kit.</w:t>
      </w:r>
    </w:p>
    <w:p w:rsidR="00534D4D" w:rsidRPr="00544EE2" w:rsidRDefault="00534D4D" w:rsidP="00AD10E6">
      <w:pPr>
        <w:numPr>
          <w:ilvl w:val="0"/>
          <w:numId w:val="19"/>
        </w:numPr>
        <w:spacing w:after="120"/>
      </w:pPr>
      <w:r w:rsidRPr="00544EE2">
        <w:t>If a Kit is deleted, the system removes any queued manager approvals that are associated with that Kit.</w:t>
      </w:r>
    </w:p>
    <w:p w:rsidR="00337539" w:rsidRPr="00544EE2" w:rsidRDefault="00AD10E6" w:rsidP="00AD10E6">
      <w:pPr>
        <w:numPr>
          <w:ilvl w:val="0"/>
          <w:numId w:val="19"/>
        </w:numPr>
        <w:spacing w:after="120"/>
      </w:pPr>
      <w:r w:rsidRPr="00544EE2">
        <w:t>An</w:t>
      </w:r>
      <w:r w:rsidR="00337539" w:rsidRPr="00544EE2">
        <w:t xml:space="preserve"> item</w:t>
      </w:r>
      <w:r w:rsidRPr="00544EE2">
        <w:t>’</w:t>
      </w:r>
      <w:r w:rsidR="00337539" w:rsidRPr="00544EE2">
        <w:t>s discount</w:t>
      </w:r>
      <w:r w:rsidRPr="00544EE2">
        <w:t>ed</w:t>
      </w:r>
      <w:r w:rsidR="00337539" w:rsidRPr="00544EE2">
        <w:t xml:space="preserve"> price is not allowed to go below zero.</w:t>
      </w:r>
    </w:p>
    <w:p w:rsidR="00F24FD2" w:rsidRPr="00544EE2" w:rsidRDefault="00716808" w:rsidP="00F24FD2">
      <w:pPr>
        <w:numPr>
          <w:ilvl w:val="0"/>
          <w:numId w:val="19"/>
        </w:numPr>
        <w:spacing w:after="120"/>
      </w:pPr>
      <w:r w:rsidRPr="00544EE2">
        <w:t>Taxes are not included in the validate kit price and prorate kit discount logic.</w:t>
      </w:r>
    </w:p>
    <w:p w:rsidR="00C930BA" w:rsidRPr="00544EE2" w:rsidRDefault="00C930BA" w:rsidP="00716808">
      <w:pPr>
        <w:numPr>
          <w:ilvl w:val="0"/>
          <w:numId w:val="19"/>
        </w:numPr>
        <w:spacing w:after="120"/>
      </w:pPr>
      <w:r w:rsidRPr="00544EE2">
        <w:t>Manager Override is on the kit creation only.  Manager override is not evaluated if the kit is edited or deleted.</w:t>
      </w:r>
    </w:p>
    <w:p w:rsidR="00544EE2" w:rsidRPr="00D27155" w:rsidRDefault="00544EE2" w:rsidP="00544EE2">
      <w:pPr>
        <w:pStyle w:val="BodyText"/>
        <w:numPr>
          <w:ilvl w:val="0"/>
          <w:numId w:val="19"/>
        </w:numPr>
        <w:rPr>
          <w:rPrChange w:id="32" w:author="Amy Byers" w:date="2014-09-10T14:43:00Z">
            <w:rPr>
              <w:highlight w:val="yellow"/>
            </w:rPr>
          </w:rPrChange>
        </w:rPr>
      </w:pPr>
      <w:r w:rsidRPr="00D27155">
        <w:rPr>
          <w:rPrChange w:id="33" w:author="Amy Byers" w:date="2014-09-10T14:43:00Z">
            <w:rPr>
              <w:highlight w:val="yellow"/>
            </w:rPr>
          </w:rPrChange>
        </w:rPr>
        <w:t>Kits on the Fly is not available when the transaction is an employee transaction.</w:t>
      </w:r>
    </w:p>
    <w:p w:rsidR="00544EE2" w:rsidRPr="00D27155" w:rsidRDefault="00544EE2" w:rsidP="00544EE2">
      <w:pPr>
        <w:pStyle w:val="BodyText"/>
        <w:numPr>
          <w:ilvl w:val="0"/>
          <w:numId w:val="19"/>
        </w:numPr>
        <w:rPr>
          <w:rPrChange w:id="34" w:author="Amy Byers" w:date="2014-09-10T14:43:00Z">
            <w:rPr>
              <w:highlight w:val="yellow"/>
            </w:rPr>
          </w:rPrChange>
        </w:rPr>
      </w:pPr>
      <w:r w:rsidRPr="00D27155">
        <w:rPr>
          <w:rPrChange w:id="35" w:author="Amy Byers" w:date="2014-09-10T14:43:00Z">
            <w:rPr>
              <w:highlight w:val="yellow"/>
            </w:rPr>
          </w:rPrChange>
        </w:rPr>
        <w:lastRenderedPageBreak/>
        <w:t>If a Kit exists in the transaction and the transaction is changed to be an employee transaction, the kit is deleted from the transaction.</w:t>
      </w:r>
    </w:p>
    <w:p w:rsidR="00544EE2" w:rsidDel="00D27155" w:rsidRDefault="00544EE2">
      <w:pPr>
        <w:rPr>
          <w:del w:id="36" w:author="Amy Byers" w:date="2014-09-10T14:43:00Z"/>
        </w:rPr>
      </w:pPr>
      <w:del w:id="37" w:author="Amy Byers" w:date="2014-09-10T14:43:00Z">
        <w:r w:rsidDel="00D27155">
          <w:br w:type="page"/>
        </w:r>
      </w:del>
    </w:p>
    <w:p w:rsidR="00337539" w:rsidRPr="00544EE2" w:rsidRDefault="00337539" w:rsidP="00716808">
      <w:pPr>
        <w:numPr>
          <w:ilvl w:val="0"/>
          <w:numId w:val="19"/>
        </w:numPr>
        <w:spacing w:after="120"/>
      </w:pPr>
      <w:bookmarkStart w:id="38" w:name="_GoBack"/>
      <w:bookmarkEnd w:id="38"/>
      <w:r w:rsidRPr="00544EE2">
        <w:t>Example</w:t>
      </w:r>
      <w:r w:rsidR="00716808" w:rsidRPr="00544EE2">
        <w:t xml:space="preserve"> for  validating kit price and prorating kit discount:</w:t>
      </w:r>
      <w:r w:rsidRPr="00544EE2">
        <w:t xml:space="preserve"> </w:t>
      </w:r>
    </w:p>
    <w:p w:rsidR="00337539" w:rsidRPr="004E0510" w:rsidRDefault="00337539" w:rsidP="00337539">
      <w:pPr>
        <w:pStyle w:val="ListParagraph"/>
        <w:numPr>
          <w:ilvl w:val="0"/>
          <w:numId w:val="38"/>
        </w:numPr>
        <w:spacing w:after="120"/>
      </w:pPr>
      <w:r w:rsidRPr="004E0510">
        <w:t>Three items added to a Kit</w:t>
      </w:r>
      <w:r w:rsidR="00716808" w:rsidRPr="004E0510">
        <w:t xml:space="preserve"> with the current selling price </w:t>
      </w:r>
      <w:r w:rsidRPr="004E0510">
        <w:t xml:space="preserve"> – with a total Item value of $130</w:t>
      </w:r>
    </w:p>
    <w:p w:rsidR="00337539" w:rsidRPr="004E0510" w:rsidRDefault="00337539" w:rsidP="00337539">
      <w:pPr>
        <w:pStyle w:val="ListParagraph"/>
        <w:numPr>
          <w:ilvl w:val="1"/>
          <w:numId w:val="38"/>
        </w:numPr>
        <w:spacing w:after="120"/>
      </w:pPr>
      <w:r w:rsidRPr="004E0510">
        <w:t>Item 1 - $40 (discount allowed)</w:t>
      </w:r>
    </w:p>
    <w:p w:rsidR="00337539" w:rsidRPr="004E0510" w:rsidRDefault="00337539" w:rsidP="00337539">
      <w:pPr>
        <w:pStyle w:val="ListParagraph"/>
        <w:numPr>
          <w:ilvl w:val="1"/>
          <w:numId w:val="38"/>
        </w:numPr>
        <w:spacing w:after="120"/>
      </w:pPr>
      <w:r w:rsidRPr="004E0510">
        <w:t>Item 2 - $60 (discount allowed)</w:t>
      </w:r>
    </w:p>
    <w:p w:rsidR="00337539" w:rsidRPr="004E0510" w:rsidRDefault="00337539" w:rsidP="00337539">
      <w:pPr>
        <w:pStyle w:val="ListParagraph"/>
        <w:numPr>
          <w:ilvl w:val="1"/>
          <w:numId w:val="38"/>
        </w:numPr>
        <w:spacing w:after="120"/>
      </w:pPr>
      <w:r w:rsidRPr="004E0510">
        <w:t>Item 3 - $30 (discount not allowed)</w:t>
      </w:r>
    </w:p>
    <w:p w:rsidR="00337539" w:rsidRPr="004E0510" w:rsidRDefault="00337539" w:rsidP="00337539">
      <w:pPr>
        <w:pStyle w:val="ListParagraph"/>
        <w:numPr>
          <w:ilvl w:val="0"/>
          <w:numId w:val="38"/>
        </w:numPr>
        <w:spacing w:after="120"/>
      </w:pPr>
      <w:r w:rsidRPr="004E0510">
        <w:t>Scenarios of different Kit Prices</w:t>
      </w:r>
    </w:p>
    <w:p w:rsidR="00337539" w:rsidRPr="004E0510" w:rsidRDefault="00337539" w:rsidP="00337539">
      <w:pPr>
        <w:pStyle w:val="ListParagraph"/>
        <w:numPr>
          <w:ilvl w:val="1"/>
          <w:numId w:val="38"/>
        </w:numPr>
        <w:spacing w:after="120"/>
      </w:pPr>
      <w:r w:rsidRPr="004E0510">
        <w:t xml:space="preserve">Kit price of $25 </w:t>
      </w:r>
    </w:p>
    <w:p w:rsidR="00337539" w:rsidRPr="004E0510" w:rsidRDefault="00337539" w:rsidP="00337539">
      <w:pPr>
        <w:pStyle w:val="ListParagraph"/>
        <w:numPr>
          <w:ilvl w:val="2"/>
          <w:numId w:val="38"/>
        </w:numPr>
        <w:spacing w:after="120"/>
      </w:pPr>
      <w:r w:rsidRPr="004E0510">
        <w:t>Not Allowed</w:t>
      </w:r>
    </w:p>
    <w:p w:rsidR="00337539" w:rsidRPr="004E0510" w:rsidRDefault="00A5677E" w:rsidP="00337539">
      <w:pPr>
        <w:pStyle w:val="ListParagraph"/>
        <w:numPr>
          <w:ilvl w:val="2"/>
          <w:numId w:val="38"/>
        </w:numPr>
        <w:spacing w:after="120"/>
      </w:pPr>
      <w:r w:rsidRPr="004E0510">
        <w:t>The d</w:t>
      </w:r>
      <w:r w:rsidR="00337539" w:rsidRPr="004E0510">
        <w:t>iscount to apply is $105 which is greater than the prices for Item 1 and Item 2 and wou</w:t>
      </w:r>
      <w:r w:rsidRPr="004E0510">
        <w:t>ld result in a negative price after discount is applied</w:t>
      </w:r>
    </w:p>
    <w:p w:rsidR="00337539" w:rsidRPr="004E0510" w:rsidRDefault="00337539" w:rsidP="00337539">
      <w:pPr>
        <w:pStyle w:val="ListParagraph"/>
        <w:numPr>
          <w:ilvl w:val="1"/>
          <w:numId w:val="38"/>
        </w:numPr>
        <w:spacing w:after="120"/>
      </w:pPr>
      <w:r w:rsidRPr="004E0510">
        <w:t>Kit price of $30</w:t>
      </w:r>
    </w:p>
    <w:p w:rsidR="00337539" w:rsidRPr="004E0510" w:rsidRDefault="00337539" w:rsidP="00337539">
      <w:pPr>
        <w:pStyle w:val="ListParagraph"/>
        <w:numPr>
          <w:ilvl w:val="2"/>
          <w:numId w:val="38"/>
        </w:numPr>
        <w:spacing w:after="120"/>
      </w:pPr>
      <w:r w:rsidRPr="004E0510">
        <w:t>Allowed</w:t>
      </w:r>
    </w:p>
    <w:p w:rsidR="00716808" w:rsidRPr="004E0510" w:rsidRDefault="00716808" w:rsidP="00337539">
      <w:pPr>
        <w:pStyle w:val="ListParagraph"/>
        <w:numPr>
          <w:ilvl w:val="2"/>
          <w:numId w:val="38"/>
        </w:numPr>
        <w:spacing w:after="120"/>
      </w:pPr>
      <w:r w:rsidRPr="004E0510">
        <w:t>The t</w:t>
      </w:r>
      <w:r w:rsidR="00A5677E" w:rsidRPr="004E0510">
        <w:t>otal kit discount applied is $100 and is</w:t>
      </w:r>
      <w:r w:rsidR="00337539" w:rsidRPr="004E0510">
        <w:t xml:space="preserve"> prorated across the discount allowed items in the kit</w:t>
      </w:r>
    </w:p>
    <w:p w:rsidR="00716808" w:rsidRPr="004E0510" w:rsidRDefault="00716808" w:rsidP="00337539">
      <w:pPr>
        <w:pStyle w:val="ListParagraph"/>
        <w:numPr>
          <w:ilvl w:val="2"/>
          <w:numId w:val="38"/>
        </w:numPr>
        <w:spacing w:after="120"/>
      </w:pPr>
      <w:r w:rsidRPr="004E0510">
        <w:t>Item 1 and Item 2 are discounted to $0</w:t>
      </w:r>
    </w:p>
    <w:p w:rsidR="00337539" w:rsidRPr="004E0510" w:rsidRDefault="00716808" w:rsidP="00337539">
      <w:pPr>
        <w:pStyle w:val="ListParagraph"/>
        <w:numPr>
          <w:ilvl w:val="2"/>
          <w:numId w:val="38"/>
        </w:numPr>
        <w:spacing w:after="120"/>
      </w:pPr>
      <w:r w:rsidRPr="004E0510">
        <w:t xml:space="preserve">Item 3 is not discounted </w:t>
      </w:r>
    </w:p>
    <w:p w:rsidR="00337539" w:rsidRPr="004E0510" w:rsidRDefault="00337539" w:rsidP="00337539">
      <w:pPr>
        <w:pStyle w:val="ListParagraph"/>
        <w:numPr>
          <w:ilvl w:val="1"/>
          <w:numId w:val="38"/>
        </w:numPr>
        <w:spacing w:after="120"/>
      </w:pPr>
      <w:r w:rsidRPr="004E0510">
        <w:t xml:space="preserve">Kit price of $90 </w:t>
      </w:r>
    </w:p>
    <w:p w:rsidR="00337539" w:rsidRPr="004E0510" w:rsidRDefault="00337539" w:rsidP="00337539">
      <w:pPr>
        <w:pStyle w:val="ListParagraph"/>
        <w:numPr>
          <w:ilvl w:val="2"/>
          <w:numId w:val="38"/>
        </w:numPr>
        <w:spacing w:after="120"/>
      </w:pPr>
      <w:r w:rsidRPr="004E0510">
        <w:t>Allowed</w:t>
      </w:r>
    </w:p>
    <w:p w:rsidR="00716808" w:rsidRPr="004E0510" w:rsidRDefault="00337539" w:rsidP="00337539">
      <w:pPr>
        <w:pStyle w:val="ListParagraph"/>
        <w:numPr>
          <w:ilvl w:val="2"/>
          <w:numId w:val="38"/>
        </w:numPr>
        <w:spacing w:after="120"/>
      </w:pPr>
      <w:r w:rsidRPr="004E0510">
        <w:t xml:space="preserve">The </w:t>
      </w:r>
      <w:r w:rsidR="00A5677E" w:rsidRPr="004E0510">
        <w:t>total kit discount applied is $40 and is prorated across the discount allowed items in the kit</w:t>
      </w:r>
    </w:p>
    <w:p w:rsidR="00716808" w:rsidRPr="004E0510" w:rsidRDefault="00716808" w:rsidP="00337539">
      <w:pPr>
        <w:pStyle w:val="ListParagraph"/>
        <w:numPr>
          <w:ilvl w:val="2"/>
          <w:numId w:val="38"/>
        </w:numPr>
        <w:spacing w:after="120"/>
      </w:pPr>
      <w:r w:rsidRPr="004E0510">
        <w:t xml:space="preserve">Item 1 is </w:t>
      </w:r>
      <w:r w:rsidR="00A5677E" w:rsidRPr="004E0510">
        <w:t xml:space="preserve"> </w:t>
      </w:r>
      <w:r w:rsidRPr="004E0510">
        <w:t>discounted to $24 and Item 2 is discounted to $36</w:t>
      </w:r>
    </w:p>
    <w:p w:rsidR="00337539" w:rsidRPr="004E0510" w:rsidRDefault="00716808" w:rsidP="00337539">
      <w:pPr>
        <w:pStyle w:val="ListParagraph"/>
        <w:numPr>
          <w:ilvl w:val="2"/>
          <w:numId w:val="38"/>
        </w:numPr>
        <w:spacing w:after="120"/>
      </w:pPr>
      <w:r w:rsidRPr="004E0510">
        <w:t>Item 3 is not discounted</w:t>
      </w:r>
    </w:p>
    <w:p w:rsidR="00A5677E" w:rsidRPr="004E0510" w:rsidRDefault="00A5677E" w:rsidP="00A5677E">
      <w:pPr>
        <w:pStyle w:val="ListParagraph"/>
        <w:numPr>
          <w:ilvl w:val="1"/>
          <w:numId w:val="38"/>
        </w:numPr>
        <w:spacing w:after="120"/>
      </w:pPr>
      <w:r w:rsidRPr="004E0510">
        <w:t>Kit price of $120</w:t>
      </w:r>
    </w:p>
    <w:p w:rsidR="00A5677E" w:rsidRPr="004E0510" w:rsidRDefault="00A5677E" w:rsidP="00A5677E">
      <w:pPr>
        <w:pStyle w:val="ListParagraph"/>
        <w:numPr>
          <w:ilvl w:val="2"/>
          <w:numId w:val="38"/>
        </w:numPr>
        <w:spacing w:after="120"/>
      </w:pPr>
      <w:r w:rsidRPr="004E0510">
        <w:t>Allowed</w:t>
      </w:r>
    </w:p>
    <w:p w:rsidR="00A5677E" w:rsidRPr="004E0510" w:rsidRDefault="00A5677E" w:rsidP="00A5677E">
      <w:pPr>
        <w:pStyle w:val="ListParagraph"/>
        <w:numPr>
          <w:ilvl w:val="2"/>
          <w:numId w:val="38"/>
        </w:numPr>
        <w:spacing w:after="120"/>
      </w:pPr>
      <w:r w:rsidRPr="004E0510">
        <w:t xml:space="preserve">The total kit discount applied is $10 and is prorated across the discount allowed items in the kit.  </w:t>
      </w:r>
    </w:p>
    <w:p w:rsidR="00A5677E" w:rsidRPr="004E0510" w:rsidRDefault="00A5677E" w:rsidP="00A5677E">
      <w:pPr>
        <w:pStyle w:val="ListParagraph"/>
        <w:numPr>
          <w:ilvl w:val="2"/>
          <w:numId w:val="38"/>
        </w:numPr>
        <w:spacing w:after="120"/>
      </w:pPr>
      <w:r w:rsidRPr="004E0510">
        <w:t>Item 1 is discounted to $36 and Item 2 is discounted to $54</w:t>
      </w:r>
    </w:p>
    <w:p w:rsidR="00716808" w:rsidRPr="004E0510" w:rsidRDefault="00716808" w:rsidP="00A5677E">
      <w:pPr>
        <w:pStyle w:val="ListParagraph"/>
        <w:numPr>
          <w:ilvl w:val="2"/>
          <w:numId w:val="38"/>
        </w:numPr>
        <w:spacing w:after="120"/>
      </w:pPr>
      <w:r w:rsidRPr="004E0510">
        <w:t>Item 3 is not discounted</w:t>
      </w:r>
    </w:p>
    <w:p w:rsidR="00A5677E" w:rsidRPr="004E0510" w:rsidRDefault="00A5677E" w:rsidP="00A5677E">
      <w:pPr>
        <w:pStyle w:val="ListParagraph"/>
        <w:numPr>
          <w:ilvl w:val="1"/>
          <w:numId w:val="38"/>
        </w:numPr>
        <w:spacing w:after="120"/>
      </w:pPr>
      <w:r w:rsidRPr="004E0510">
        <w:t>Kit price of $140</w:t>
      </w:r>
    </w:p>
    <w:p w:rsidR="00A5677E" w:rsidRPr="004E0510" w:rsidRDefault="00A5677E" w:rsidP="00A5677E">
      <w:pPr>
        <w:pStyle w:val="ListParagraph"/>
        <w:numPr>
          <w:ilvl w:val="2"/>
          <w:numId w:val="38"/>
        </w:numPr>
        <w:spacing w:after="120"/>
      </w:pPr>
      <w:r w:rsidRPr="004E0510">
        <w:t>Not Allowed</w:t>
      </w:r>
    </w:p>
    <w:p w:rsidR="00A5677E" w:rsidRDefault="00A5677E" w:rsidP="00A5677E">
      <w:pPr>
        <w:pStyle w:val="ListParagraph"/>
        <w:numPr>
          <w:ilvl w:val="2"/>
          <w:numId w:val="38"/>
        </w:numPr>
        <w:spacing w:after="120"/>
      </w:pPr>
      <w:r w:rsidRPr="004E0510">
        <w:t xml:space="preserve">The </w:t>
      </w:r>
      <w:r w:rsidR="00716808" w:rsidRPr="004E0510">
        <w:t>total kit price is greater than the sum of all items in the kits.</w:t>
      </w:r>
    </w:p>
    <w:p w:rsidR="00FD5BA1" w:rsidRPr="00320A86" w:rsidRDefault="00FD5BA1" w:rsidP="00687995">
      <w:pPr>
        <w:pStyle w:val="Heading3"/>
      </w:pPr>
      <w:r w:rsidRPr="00320A86">
        <w:t>Special Offline Requirements</w:t>
      </w:r>
    </w:p>
    <w:p w:rsidR="00FD5BA1" w:rsidRPr="005B2ED4" w:rsidRDefault="005B2ED4" w:rsidP="00366130">
      <w:pPr>
        <w:pStyle w:val="BodyText"/>
      </w:pPr>
      <w:r w:rsidRPr="005B2ED4">
        <w:t>TBD</w:t>
      </w:r>
    </w:p>
    <w:p w:rsidR="00FD5BA1" w:rsidRPr="00320A86" w:rsidRDefault="00FD5BA1" w:rsidP="00687995">
      <w:pPr>
        <w:pStyle w:val="Heading3"/>
      </w:pPr>
      <w:bookmarkStart w:id="39" w:name="_Ref255302603"/>
      <w:r w:rsidRPr="00320A86">
        <w:t xml:space="preserve">Data </w:t>
      </w:r>
      <w:proofErr w:type="spellStart"/>
      <w:r w:rsidRPr="00320A86">
        <w:t>Input/Output</w:t>
      </w:r>
      <w:bookmarkEnd w:id="39"/>
      <w:proofErr w:type="spellEnd"/>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FD5BA1" w:rsidRPr="00166947" w:rsidTr="00366130">
        <w:trPr>
          <w:cantSplit/>
        </w:trPr>
        <w:tc>
          <w:tcPr>
            <w:tcW w:w="1284" w:type="pct"/>
            <w:tcBorders>
              <w:top w:val="single" w:sz="8" w:space="0" w:color="4F81BD"/>
              <w:left w:val="single" w:sz="8" w:space="0" w:color="4F81BD"/>
              <w:bottom w:val="single" w:sz="18" w:space="0" w:color="4F81BD"/>
              <w:right w:val="single" w:sz="8" w:space="0" w:color="4F81BD"/>
            </w:tcBorders>
          </w:tcPr>
          <w:p w:rsidR="00FD5BA1" w:rsidRPr="00166947" w:rsidRDefault="00FD5BA1" w:rsidP="00366130">
            <w:pPr>
              <w:rPr>
                <w:b/>
              </w:rPr>
            </w:pPr>
            <w:r>
              <w:rPr>
                <w:b/>
              </w:rPr>
              <w:t>Data Element</w:t>
            </w:r>
          </w:p>
        </w:tc>
        <w:tc>
          <w:tcPr>
            <w:tcW w:w="2310" w:type="pct"/>
            <w:tcBorders>
              <w:top w:val="single" w:sz="8" w:space="0" w:color="4F81BD"/>
              <w:left w:val="single" w:sz="8" w:space="0" w:color="4F81BD"/>
              <w:bottom w:val="single" w:sz="18" w:space="0" w:color="4F81BD"/>
              <w:right w:val="single" w:sz="8" w:space="0" w:color="4F81BD"/>
            </w:tcBorders>
          </w:tcPr>
          <w:p w:rsidR="00FD5BA1" w:rsidRDefault="00FD5BA1" w:rsidP="00366130">
            <w:pPr>
              <w:rPr>
                <w:b/>
                <w:szCs w:val="20"/>
              </w:rPr>
            </w:pPr>
            <w:r>
              <w:rPr>
                <w:b/>
                <w:szCs w:val="20"/>
              </w:rPr>
              <w:t>Description</w:t>
            </w:r>
          </w:p>
        </w:tc>
        <w:tc>
          <w:tcPr>
            <w:tcW w:w="1406" w:type="pct"/>
            <w:tcBorders>
              <w:top w:val="single" w:sz="8" w:space="0" w:color="4F81BD"/>
              <w:left w:val="single" w:sz="8" w:space="0" w:color="4F81BD"/>
              <w:bottom w:val="single" w:sz="18" w:space="0" w:color="4F81BD"/>
              <w:right w:val="single" w:sz="8" w:space="0" w:color="4F81BD"/>
            </w:tcBorders>
          </w:tcPr>
          <w:p w:rsidR="00FD5BA1" w:rsidRPr="00166947" w:rsidRDefault="00FD5BA1" w:rsidP="00366130">
            <w:pPr>
              <w:rPr>
                <w:b/>
                <w:szCs w:val="20"/>
              </w:rPr>
            </w:pPr>
            <w:r>
              <w:rPr>
                <w:b/>
                <w:szCs w:val="20"/>
              </w:rPr>
              <w:t>Destination</w:t>
            </w:r>
          </w:p>
        </w:tc>
      </w:tr>
      <w:tr w:rsidR="005B2ED4" w:rsidRPr="00DE577E"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bCs/>
                <w:szCs w:val="20"/>
              </w:rPr>
            </w:pPr>
            <w:r w:rsidRPr="00DE577E">
              <w:rPr>
                <w:bCs/>
                <w:szCs w:val="20"/>
              </w:rPr>
              <w:t>Kit ID</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szCs w:val="20"/>
              </w:rPr>
            </w:pPr>
            <w:r w:rsidRPr="00DE577E">
              <w:rPr>
                <w:szCs w:val="20"/>
              </w:rPr>
              <w:t>The system generated kit ID.</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numPr>
                <w:ilvl w:val="0"/>
                <w:numId w:val="2"/>
              </w:numPr>
              <w:rPr>
                <w:szCs w:val="20"/>
              </w:rPr>
            </w:pPr>
            <w:r w:rsidRPr="00DE577E">
              <w:rPr>
                <w:szCs w:val="20"/>
              </w:rPr>
              <w:t>E-Journal</w:t>
            </w:r>
          </w:p>
          <w:p w:rsidR="005B2ED4" w:rsidRPr="00DE577E" w:rsidRDefault="005B2ED4" w:rsidP="005B2ED4">
            <w:pPr>
              <w:numPr>
                <w:ilvl w:val="0"/>
                <w:numId w:val="2"/>
              </w:numPr>
              <w:rPr>
                <w:szCs w:val="20"/>
              </w:rPr>
            </w:pPr>
            <w:r w:rsidRPr="00DE577E">
              <w:rPr>
                <w:szCs w:val="20"/>
              </w:rPr>
              <w:t>POSLog</w:t>
            </w:r>
          </w:p>
        </w:tc>
      </w:tr>
      <w:tr w:rsidR="005B2ED4" w:rsidRPr="00DE577E"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bCs/>
                <w:szCs w:val="20"/>
              </w:rPr>
            </w:pPr>
            <w:r w:rsidRPr="00DE577E">
              <w:rPr>
                <w:bCs/>
                <w:szCs w:val="20"/>
              </w:rPr>
              <w:t>Kit Price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szCs w:val="20"/>
              </w:rPr>
            </w:pPr>
            <w:r w:rsidRPr="00DE577E">
              <w:rPr>
                <w:szCs w:val="20"/>
              </w:rPr>
              <w:t xml:space="preserve">The kit price that was entered by the operator.  </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numPr>
                <w:ilvl w:val="0"/>
                <w:numId w:val="2"/>
              </w:numPr>
              <w:rPr>
                <w:szCs w:val="20"/>
              </w:rPr>
            </w:pPr>
            <w:r w:rsidRPr="00DE577E">
              <w:rPr>
                <w:szCs w:val="20"/>
              </w:rPr>
              <w:t>Receipt</w:t>
            </w:r>
          </w:p>
        </w:tc>
      </w:tr>
      <w:tr w:rsidR="005B2ED4" w:rsidRPr="00DE577E"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bCs/>
                <w:szCs w:val="20"/>
              </w:rPr>
            </w:pPr>
            <w:r w:rsidRPr="00DE577E">
              <w:rPr>
                <w:bCs/>
                <w:szCs w:val="20"/>
              </w:rPr>
              <w:t>Updated Item Price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szCs w:val="20"/>
              </w:rPr>
            </w:pPr>
            <w:r w:rsidRPr="00DE577E">
              <w:rPr>
                <w:szCs w:val="20"/>
              </w:rPr>
              <w:t>Price of the item after kit pro-ration is applied</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numPr>
                <w:ilvl w:val="0"/>
                <w:numId w:val="2"/>
              </w:numPr>
              <w:rPr>
                <w:szCs w:val="20"/>
              </w:rPr>
            </w:pPr>
            <w:r w:rsidRPr="00DE577E">
              <w:rPr>
                <w:szCs w:val="20"/>
              </w:rPr>
              <w:t>E-Journal</w:t>
            </w:r>
          </w:p>
          <w:p w:rsidR="005B2ED4" w:rsidRPr="00DE577E" w:rsidRDefault="005B2ED4" w:rsidP="005B2ED4">
            <w:pPr>
              <w:numPr>
                <w:ilvl w:val="0"/>
                <w:numId w:val="2"/>
              </w:numPr>
              <w:rPr>
                <w:szCs w:val="20"/>
              </w:rPr>
            </w:pPr>
            <w:r w:rsidRPr="00DE577E">
              <w:rPr>
                <w:szCs w:val="20"/>
              </w:rPr>
              <w:t>POSLog</w:t>
            </w:r>
          </w:p>
          <w:p w:rsidR="005B2ED4" w:rsidRPr="00DE577E" w:rsidRDefault="005B2ED4" w:rsidP="005B2ED4">
            <w:pPr>
              <w:numPr>
                <w:ilvl w:val="0"/>
                <w:numId w:val="2"/>
              </w:numPr>
              <w:rPr>
                <w:szCs w:val="20"/>
              </w:rPr>
            </w:pPr>
            <w:r w:rsidRPr="00DE577E">
              <w:rPr>
                <w:szCs w:val="20"/>
              </w:rPr>
              <w:t>Sale: Item Entry</w:t>
            </w:r>
          </w:p>
        </w:tc>
      </w:tr>
      <w:tr w:rsidR="005B2ED4" w:rsidRPr="00DE577E"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bCs/>
                <w:szCs w:val="20"/>
              </w:rPr>
            </w:pPr>
            <w:r w:rsidRPr="00DE577E">
              <w:rPr>
                <w:bCs/>
                <w:szCs w:val="20"/>
              </w:rPr>
              <w:t>Kit  Name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rPr>
                <w:szCs w:val="20"/>
              </w:rPr>
            </w:pPr>
            <w:r w:rsidRPr="00DE577E">
              <w:rPr>
                <w:szCs w:val="20"/>
              </w:rPr>
              <w:t xml:space="preserve">The name of the kit that the system applies.  It contains configurable text plus the system generated kit ID.  </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numPr>
                <w:ilvl w:val="0"/>
                <w:numId w:val="2"/>
              </w:numPr>
              <w:rPr>
                <w:szCs w:val="20"/>
              </w:rPr>
            </w:pPr>
            <w:r w:rsidRPr="00DE577E">
              <w:rPr>
                <w:szCs w:val="20"/>
              </w:rPr>
              <w:t>Sale: Item Entry</w:t>
            </w:r>
          </w:p>
          <w:p w:rsidR="005B2ED4" w:rsidRDefault="005B2ED4" w:rsidP="005B2ED4">
            <w:pPr>
              <w:numPr>
                <w:ilvl w:val="0"/>
                <w:numId w:val="2"/>
              </w:numPr>
              <w:rPr>
                <w:szCs w:val="20"/>
              </w:rPr>
            </w:pPr>
            <w:r w:rsidRPr="00DE577E">
              <w:rPr>
                <w:szCs w:val="20"/>
              </w:rPr>
              <w:t>Receipt</w:t>
            </w:r>
          </w:p>
          <w:p w:rsidR="005B2ED4" w:rsidRPr="00DE577E" w:rsidRDefault="005B2ED4" w:rsidP="005B2ED4">
            <w:pPr>
              <w:numPr>
                <w:ilvl w:val="0"/>
                <w:numId w:val="2"/>
              </w:numPr>
              <w:rPr>
                <w:szCs w:val="20"/>
              </w:rPr>
            </w:pPr>
            <w:r>
              <w:rPr>
                <w:szCs w:val="20"/>
              </w:rPr>
              <w:t>E-Journal</w:t>
            </w:r>
          </w:p>
        </w:tc>
      </w:tr>
    </w:tbl>
    <w:p w:rsidR="00FD5BA1" w:rsidRPr="00272E9F" w:rsidRDefault="00FD5BA1" w:rsidP="00FD5BA1">
      <w:pPr>
        <w:pStyle w:val="Heading1"/>
        <w:rPr>
          <w:i/>
        </w:rPr>
      </w:pPr>
      <w:bookmarkStart w:id="40" w:name="_Toc290020127"/>
      <w:bookmarkStart w:id="41" w:name="_Toc356903972"/>
      <w:r w:rsidRPr="00272E9F">
        <w:rPr>
          <w:i/>
        </w:rPr>
        <w:t>Supplemental Specifications</w:t>
      </w:r>
      <w:bookmarkEnd w:id="40"/>
      <w:bookmarkEnd w:id="41"/>
    </w:p>
    <w:p w:rsidR="00B20364" w:rsidRPr="00687995" w:rsidRDefault="00B20364" w:rsidP="00B20364">
      <w:pPr>
        <w:pStyle w:val="Heading2"/>
      </w:pPr>
      <w:bookmarkStart w:id="42" w:name="_Toc320129534"/>
      <w:bookmarkStart w:id="43" w:name="_Toc356903973"/>
      <w:bookmarkStart w:id="44" w:name="_Toc320880017"/>
      <w:r w:rsidRPr="00427C4A">
        <w:t>Deal Service Feature</w:t>
      </w:r>
      <w:bookmarkEnd w:id="42"/>
      <w:bookmarkEnd w:id="43"/>
    </w:p>
    <w:p w:rsidR="00B20364" w:rsidRPr="00CF3882" w:rsidRDefault="00B20364" w:rsidP="00B20364">
      <w:pPr>
        <w:pStyle w:val="BodyText"/>
      </w:pPr>
      <w:r w:rsidRPr="00CF3882">
        <w:t>The Deal Service use case is updated to reflect that items within a kit are not eligible for any promotion packages..</w:t>
      </w:r>
    </w:p>
    <w:p w:rsidR="00A36851" w:rsidRPr="00687995" w:rsidRDefault="00427C4A" w:rsidP="00687995">
      <w:pPr>
        <w:pStyle w:val="Heading2"/>
      </w:pPr>
      <w:bookmarkStart w:id="45" w:name="_Toc356903974"/>
      <w:r w:rsidRPr="00427C4A">
        <w:t>Electronic Journal</w:t>
      </w:r>
      <w:bookmarkEnd w:id="45"/>
      <w:r w:rsidRPr="00427C4A">
        <w:t xml:space="preserve"> </w:t>
      </w:r>
      <w:bookmarkEnd w:id="44"/>
    </w:p>
    <w:p w:rsidR="00A36851" w:rsidRPr="003E2D3E" w:rsidRDefault="00A36851" w:rsidP="00A36851">
      <w:pPr>
        <w:pStyle w:val="BodyText"/>
      </w:pPr>
      <w:r>
        <w:t>Electronic journal mockups for this feature are documented in the BBYC Phase 1 Electronic Journal document.</w:t>
      </w:r>
    </w:p>
    <w:p w:rsidR="00B20364" w:rsidRPr="00687995" w:rsidRDefault="00B20364" w:rsidP="00B20364">
      <w:pPr>
        <w:pStyle w:val="Heading2"/>
      </w:pPr>
      <w:bookmarkStart w:id="46" w:name="_Toc320129535"/>
      <w:bookmarkStart w:id="47" w:name="_Toc356903975"/>
      <w:bookmarkStart w:id="48" w:name="_Toc320880018"/>
      <w:r w:rsidRPr="00427C4A">
        <w:lastRenderedPageBreak/>
        <w:t>Item Modify Feature</w:t>
      </w:r>
      <w:bookmarkEnd w:id="46"/>
      <w:bookmarkEnd w:id="47"/>
    </w:p>
    <w:p w:rsidR="00B20364" w:rsidRPr="00CF3882" w:rsidRDefault="00B20364" w:rsidP="00B20364">
      <w:pPr>
        <w:pStyle w:val="BodyText"/>
      </w:pPr>
      <w:r w:rsidRPr="00CF3882">
        <w:t>The Item Modify use case is updated to check if the selected item is part of a Kit prior to displaying the Price Override and Manual Item Discount menu options.</w:t>
      </w:r>
    </w:p>
    <w:p w:rsidR="00B20364" w:rsidRPr="00687995" w:rsidRDefault="00B20364" w:rsidP="00B20364">
      <w:pPr>
        <w:pStyle w:val="Heading2"/>
      </w:pPr>
      <w:bookmarkStart w:id="49" w:name="_Toc320129532"/>
      <w:bookmarkStart w:id="50" w:name="_Toc356903976"/>
      <w:r w:rsidRPr="00427C4A">
        <w:t xml:space="preserve">Line Item </w:t>
      </w:r>
      <w:r w:rsidR="00F24FD2">
        <w:t>Delete</w:t>
      </w:r>
      <w:r w:rsidRPr="00427C4A">
        <w:t xml:space="preserve"> Feature</w:t>
      </w:r>
      <w:bookmarkEnd w:id="49"/>
      <w:bookmarkEnd w:id="50"/>
    </w:p>
    <w:p w:rsidR="00B20364" w:rsidRPr="00CF3882" w:rsidRDefault="00B20364" w:rsidP="00B20364">
      <w:pPr>
        <w:pStyle w:val="BodyText"/>
      </w:pPr>
      <w:r>
        <w:t xml:space="preserve">The Line Item </w:t>
      </w:r>
      <w:r w:rsidR="00F24FD2">
        <w:t>Delete</w:t>
      </w:r>
      <w:r>
        <w:t xml:space="preserve"> use case is updated to check if the item is part of a kit.  If the item to be voided is part of a kit, the system displays a message to inform the operator the item is part of the kit and requests confirmation of the voiding item.  If continue with the void, the kit is removed from the transaction and all discounts are removed from the kit items.</w:t>
      </w:r>
    </w:p>
    <w:p w:rsidR="00C930BA" w:rsidRPr="00544EE2" w:rsidRDefault="00C930BA" w:rsidP="00C930BA">
      <w:pPr>
        <w:pStyle w:val="Heading2"/>
      </w:pPr>
      <w:bookmarkStart w:id="51" w:name="_Toc346361429"/>
      <w:bookmarkStart w:id="52" w:name="_Toc348015208"/>
      <w:bookmarkStart w:id="53" w:name="_Toc348015823"/>
      <w:bookmarkStart w:id="54" w:name="_Toc356903977"/>
      <w:r w:rsidRPr="00544EE2">
        <w:t>Manager Override</w:t>
      </w:r>
      <w:bookmarkEnd w:id="51"/>
      <w:bookmarkEnd w:id="52"/>
      <w:bookmarkEnd w:id="53"/>
      <w:bookmarkEnd w:id="54"/>
    </w:p>
    <w:p w:rsidR="00C930BA" w:rsidRPr="00544EE2" w:rsidRDefault="00C930BA" w:rsidP="00C930BA">
      <w:pPr>
        <w:pStyle w:val="BodyText"/>
      </w:pPr>
      <w:r w:rsidRPr="00544EE2">
        <w:t>The Manager Override feature is called if the Transaction Tax Override or Item Tax Override access points are enabled to require approval.</w:t>
      </w:r>
    </w:p>
    <w:p w:rsidR="001D26AD" w:rsidRPr="00544EE2" w:rsidRDefault="001D26AD" w:rsidP="001D26AD">
      <w:pPr>
        <w:pStyle w:val="Heading2"/>
      </w:pPr>
      <w:bookmarkStart w:id="55" w:name="_Toc356903978"/>
      <w:r w:rsidRPr="00544EE2">
        <w:t>Modify Transaction</w:t>
      </w:r>
      <w:bookmarkEnd w:id="55"/>
      <w:r w:rsidRPr="00544EE2">
        <w:t xml:space="preserve"> </w:t>
      </w:r>
    </w:p>
    <w:p w:rsidR="001D26AD" w:rsidRPr="00544EE2" w:rsidRDefault="001D26AD" w:rsidP="001D26AD">
      <w:pPr>
        <w:pStyle w:val="BodyText"/>
      </w:pPr>
      <w:r w:rsidRPr="00544EE2">
        <w:t>The Modify Transaction use case is updated to add the Kits on the Fly menu option.</w:t>
      </w:r>
    </w:p>
    <w:p w:rsidR="001D26AD" w:rsidRPr="00544EE2" w:rsidRDefault="001D26AD" w:rsidP="001D26AD">
      <w:pPr>
        <w:pStyle w:val="BodyText"/>
      </w:pPr>
      <w:r w:rsidRPr="00544EE2">
        <w:t>The Modify Transaction Use Case is updated to check for eligible kit items in the transaction before displaying the Kits on the fly menu.</w:t>
      </w:r>
    </w:p>
    <w:p w:rsidR="001D26AD" w:rsidRDefault="001D26AD" w:rsidP="001D26AD">
      <w:pPr>
        <w:pStyle w:val="BodyText"/>
      </w:pPr>
      <w:r w:rsidRPr="00544EE2">
        <w:t>The Modify Transaction use case is updated to check if manager override is required to continue with the Kits on the Fly when the option is selected from the menu.</w:t>
      </w:r>
    </w:p>
    <w:p w:rsidR="00A36851" w:rsidRPr="00687995" w:rsidRDefault="00427C4A" w:rsidP="00687995">
      <w:pPr>
        <w:pStyle w:val="Heading2"/>
      </w:pPr>
      <w:bookmarkStart w:id="56" w:name="_Toc356903979"/>
      <w:r w:rsidRPr="00427C4A">
        <w:t>POSLog</w:t>
      </w:r>
      <w:bookmarkEnd w:id="56"/>
      <w:r w:rsidRPr="00427C4A">
        <w:t xml:space="preserve"> </w:t>
      </w:r>
      <w:bookmarkEnd w:id="48"/>
    </w:p>
    <w:p w:rsidR="00A36851" w:rsidRPr="00A71ABE" w:rsidRDefault="00A36851" w:rsidP="00A36851">
      <w:pPr>
        <w:pStyle w:val="BodyText"/>
      </w:pPr>
      <w:r>
        <w:t>POSLog mockups for this feature are documented in the BBYC Phase 1 POSLog document.</w:t>
      </w:r>
    </w:p>
    <w:p w:rsidR="00A36851" w:rsidRPr="00687995" w:rsidRDefault="00427C4A" w:rsidP="00687995">
      <w:pPr>
        <w:pStyle w:val="Heading2"/>
      </w:pPr>
      <w:bookmarkStart w:id="57" w:name="_Toc356903980"/>
      <w:bookmarkStart w:id="58" w:name="_Toc320880019"/>
      <w:r w:rsidRPr="00427C4A">
        <w:t>Printed Receipts</w:t>
      </w:r>
      <w:bookmarkEnd w:id="57"/>
      <w:r w:rsidRPr="00427C4A">
        <w:t xml:space="preserve"> </w:t>
      </w:r>
      <w:bookmarkEnd w:id="58"/>
    </w:p>
    <w:p w:rsidR="00A36851" w:rsidRDefault="00A36851" w:rsidP="00A36851">
      <w:pPr>
        <w:pStyle w:val="BodyText"/>
      </w:pPr>
      <w:r>
        <w:t xml:space="preserve">Printed receipt mockups, where applicable, are documented in the BBYC Phase 1 Receipt </w:t>
      </w:r>
      <w:r w:rsidR="004E0510">
        <w:t xml:space="preserve">Generation </w:t>
      </w:r>
      <w:r>
        <w:t>document.</w:t>
      </w:r>
    </w:p>
    <w:p w:rsidR="00B20364" w:rsidRPr="00687995" w:rsidRDefault="00B20364" w:rsidP="00B20364">
      <w:pPr>
        <w:pStyle w:val="Heading2"/>
      </w:pPr>
      <w:bookmarkStart w:id="59" w:name="_Toc356903981"/>
      <w:bookmarkStart w:id="60" w:name="_Toc320129533"/>
      <w:bookmarkStart w:id="61" w:name="_Toc320129531"/>
      <w:r w:rsidRPr="00427C4A">
        <w:t>Suspend</w:t>
      </w:r>
      <w:bookmarkEnd w:id="59"/>
      <w:r w:rsidRPr="00427C4A">
        <w:t xml:space="preserve"> </w:t>
      </w:r>
      <w:bookmarkEnd w:id="60"/>
    </w:p>
    <w:p w:rsidR="00B20364" w:rsidRPr="00253EF4" w:rsidRDefault="00B20364" w:rsidP="00B20364">
      <w:pPr>
        <w:pStyle w:val="BodyText"/>
        <w:rPr>
          <w:color w:val="000000" w:themeColor="text1"/>
        </w:rPr>
      </w:pPr>
      <w:r>
        <w:rPr>
          <w:color w:val="000000" w:themeColor="text1"/>
        </w:rPr>
        <w:t>The Suspend use c</w:t>
      </w:r>
      <w:r w:rsidRPr="00253EF4">
        <w:rPr>
          <w:color w:val="000000" w:themeColor="text1"/>
        </w:rPr>
        <w:t>ase is updated to reflect that the data captured prior to suspending a transaction is available when the transaction is resumed.</w:t>
      </w:r>
    </w:p>
    <w:bookmarkEnd w:id="61"/>
    <w:p w:rsidR="005E5B3B" w:rsidRDefault="005E5B3B">
      <w:pPr>
        <w:rPr>
          <w:rFonts w:cs="Arial"/>
          <w:b/>
          <w:bCs/>
          <w:i/>
          <w:caps/>
          <w:kern w:val="32"/>
          <w:sz w:val="28"/>
          <w:szCs w:val="32"/>
        </w:rPr>
      </w:pPr>
      <w:r>
        <w:rPr>
          <w:i/>
        </w:rPr>
        <w:br w:type="page"/>
      </w:r>
    </w:p>
    <w:p w:rsidR="00320DD3" w:rsidRPr="00272E9F" w:rsidRDefault="0063125C" w:rsidP="0015173B">
      <w:pPr>
        <w:pStyle w:val="Heading1"/>
        <w:rPr>
          <w:i/>
        </w:rPr>
      </w:pPr>
      <w:bookmarkStart w:id="62" w:name="_Toc356903982"/>
      <w:r w:rsidRPr="00272E9F">
        <w:rPr>
          <w:i/>
        </w:rPr>
        <w:lastRenderedPageBreak/>
        <w:t xml:space="preserve">Screen </w:t>
      </w:r>
      <w:bookmarkEnd w:id="11"/>
      <w:r w:rsidR="00D01C88" w:rsidRPr="00272E9F">
        <w:rPr>
          <w:i/>
        </w:rPr>
        <w:t>Layouts</w:t>
      </w:r>
      <w:bookmarkEnd w:id="62"/>
    </w:p>
    <w:p w:rsidR="005B2ED4" w:rsidRDefault="005B2ED4" w:rsidP="00687995">
      <w:pPr>
        <w:pStyle w:val="Heading2"/>
      </w:pPr>
      <w:bookmarkStart w:id="63" w:name="_Toc320880023"/>
      <w:bookmarkStart w:id="64" w:name="_Toc356903983"/>
      <w:bookmarkStart w:id="65" w:name="_Toc49744827"/>
      <w:bookmarkStart w:id="66" w:name="_Toc320880025"/>
      <w:r>
        <w:t xml:space="preserve">Kit </w:t>
      </w:r>
      <w:r w:rsidR="00A807B5">
        <w:t xml:space="preserve">on the Fly </w:t>
      </w:r>
      <w:r>
        <w:t>Menu</w:t>
      </w:r>
      <w:bookmarkEnd w:id="63"/>
      <w:bookmarkEnd w:id="64"/>
    </w:p>
    <w:p w:rsidR="005B2ED4" w:rsidRDefault="005B2ED4" w:rsidP="005B2ED4">
      <w:pPr>
        <w:pStyle w:val="BodyText"/>
        <w:rPr>
          <w:bCs/>
        </w:rPr>
      </w:pPr>
      <w:r>
        <w:t xml:space="preserve">The Kit Menu screen is displayed when the operator selects the Kits on the Fly Menu option on the Transaction Modify </w:t>
      </w:r>
      <w:r w:rsidRPr="004E0510">
        <w:t xml:space="preserve">screen and there exists kits in the transaction.  The screen prompts the operator to </w:t>
      </w:r>
      <w:r w:rsidR="00A807B5" w:rsidRPr="004E0510">
        <w:t xml:space="preserve">select to create a new kit or </w:t>
      </w:r>
      <w:r w:rsidR="00423F05" w:rsidRPr="004E0510">
        <w:t>to select an existing kit to modify or delete.</w:t>
      </w:r>
    </w:p>
    <w:p w:rsidR="005B2ED4" w:rsidRDefault="005B2ED4" w:rsidP="00687995">
      <w:pPr>
        <w:pStyle w:val="Heading3"/>
      </w:pPr>
      <w:r w:rsidRPr="00320A86">
        <w:t>Mockup</w:t>
      </w:r>
    </w:p>
    <w:p w:rsidR="005B2ED4" w:rsidRPr="006B61B4" w:rsidRDefault="00A807B5" w:rsidP="005B2ED4">
      <w:pPr>
        <w:pStyle w:val="BodyText"/>
        <w:jc w:val="center"/>
      </w:pPr>
      <w:r>
        <w:rPr>
          <w:noProof/>
          <w:sz w:val="16"/>
          <w:szCs w:val="16"/>
        </w:rPr>
        <w:drawing>
          <wp:inline distT="0" distB="0" distL="0" distR="0">
            <wp:extent cx="6858000" cy="4046855"/>
            <wp:effectExtent l="19050" t="0" r="0" b="0"/>
            <wp:docPr id="6" name="Picture 5" descr="Kits Menu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s Menu_new.png"/>
                    <pic:cNvPicPr/>
                  </pic:nvPicPr>
                  <pic:blipFill>
                    <a:blip r:embed="rId15" cstate="print"/>
                    <a:stretch>
                      <a:fillRect/>
                    </a:stretch>
                  </pic:blipFill>
                  <pic:spPr>
                    <a:xfrm>
                      <a:off x="0" y="0"/>
                      <a:ext cx="6858000" cy="4046855"/>
                    </a:xfrm>
                    <a:prstGeom prst="rect">
                      <a:avLst/>
                    </a:prstGeom>
                  </pic:spPr>
                </pic:pic>
              </a:graphicData>
            </a:graphic>
          </wp:inline>
        </w:drawing>
      </w:r>
    </w:p>
    <w:bookmarkEnd w:id="65"/>
    <w:p w:rsidR="005B2ED4" w:rsidRPr="006B61B4" w:rsidRDefault="005B2ED4" w:rsidP="005B2ED4">
      <w:pPr>
        <w:pStyle w:val="Caption"/>
      </w:pPr>
      <w:r w:rsidRPr="006B61B4">
        <w:t xml:space="preserve">Figure </w:t>
      </w:r>
      <w:r w:rsidR="005476C4">
        <w:fldChar w:fldCharType="begin"/>
      </w:r>
      <w:r w:rsidR="001A5D5C">
        <w:instrText xml:space="preserve"> SEQ Figure \* ARABIC </w:instrText>
      </w:r>
      <w:r w:rsidR="005476C4">
        <w:fldChar w:fldCharType="separate"/>
      </w:r>
      <w:r w:rsidR="00492920">
        <w:rPr>
          <w:noProof/>
        </w:rPr>
        <w:t>1</w:t>
      </w:r>
      <w:r w:rsidR="005476C4">
        <w:fldChar w:fldCharType="end"/>
      </w:r>
      <w:r w:rsidRPr="006B61B4">
        <w:t>: Kit Menu</w:t>
      </w:r>
    </w:p>
    <w:p w:rsidR="005B2ED4" w:rsidRPr="009C2F66" w:rsidRDefault="005B2ED4" w:rsidP="00687995">
      <w:pPr>
        <w:pStyle w:val="Heading3"/>
      </w:pPr>
      <w:r w:rsidRPr="009C2F66">
        <w:t>Instruction 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5B2ED4" w:rsidP="005B2ED4">
            <w:pPr>
              <w:rPr>
                <w:bCs/>
                <w:szCs w:val="20"/>
              </w:rPr>
            </w:pPr>
            <w:r>
              <w:rPr>
                <w:bCs/>
                <w:szCs w:val="20"/>
              </w:rPr>
              <w:t>Kits On the Fly</w:t>
            </w:r>
          </w:p>
        </w:tc>
      </w:tr>
    </w:tbl>
    <w:p w:rsidR="00AD10E6" w:rsidRDefault="00AD10E6" w:rsidP="00AD10E6">
      <w:pPr>
        <w:pStyle w:val="BodyText"/>
        <w:rPr>
          <w:rFonts w:cs="Arial"/>
          <w:szCs w:val="26"/>
        </w:rPr>
      </w:pPr>
      <w:r>
        <w:br w:type="page"/>
      </w:r>
    </w:p>
    <w:p w:rsidR="005B2ED4" w:rsidRPr="00320A86" w:rsidRDefault="005B2ED4" w:rsidP="00687995">
      <w:pPr>
        <w:pStyle w:val="Heading3"/>
      </w:pPr>
      <w:r w:rsidRPr="00320A86">
        <w:lastRenderedPageBreak/>
        <w:t>Navigation</w:t>
      </w:r>
      <w:r>
        <w:t>/Menu Keys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09"/>
        <w:gridCol w:w="1551"/>
        <w:gridCol w:w="3690"/>
        <w:gridCol w:w="3614"/>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6F3270"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6F3270" w:rsidRDefault="005B2ED4" w:rsidP="005B2ED4">
            <w:pPr>
              <w:pStyle w:val="BodyText"/>
              <w:spacing w:after="0"/>
            </w:pPr>
            <w:r w:rsidRPr="006F3270">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6F3270" w:rsidRDefault="005B2ED4" w:rsidP="005B2ED4">
            <w:pPr>
              <w:pStyle w:val="BodyText"/>
              <w:spacing w:after="0"/>
            </w:pPr>
            <w:r w:rsidRPr="006F3270">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Default="005B2ED4">
            <w:pPr>
              <w:pStyle w:val="BodyText"/>
              <w:spacing w:after="0"/>
            </w:pPr>
            <w:r>
              <w:t>Sale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6F3270" w:rsidRDefault="00CB01D1" w:rsidP="005B2ED4">
            <w:pPr>
              <w:pStyle w:val="BodyText"/>
              <w:spacing w:after="0"/>
            </w:pPr>
            <w:r>
              <w:t>None</w:t>
            </w:r>
          </w:p>
        </w:tc>
      </w:tr>
      <w:tr w:rsidR="00DB55AF" w:rsidRPr="004E0510" w:rsidTr="00530097">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530097">
            <w:pPr>
              <w:pStyle w:val="BodyText"/>
              <w:spacing w:after="0"/>
            </w:pPr>
            <w:r w:rsidRPr="004E0510">
              <w:t>Picker</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530097">
            <w:pPr>
              <w:pStyle w:val="BodyText"/>
              <w:spacing w:after="0"/>
            </w:pPr>
            <w:r w:rsidRPr="004E0510">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423F05" w:rsidP="00DB55AF">
            <w:pPr>
              <w:pStyle w:val="BodyText"/>
              <w:spacing w:after="0"/>
            </w:pPr>
            <w:r w:rsidRPr="004E0510">
              <w:t>None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423F05">
            <w:pPr>
              <w:pStyle w:val="BodyText"/>
              <w:spacing w:after="0"/>
            </w:pPr>
            <w:r w:rsidRPr="004E0510">
              <w:t xml:space="preserve">Contains the list of the Kits in the transaction.   </w:t>
            </w:r>
            <w:r w:rsidR="005A12F1" w:rsidRPr="004E0510">
              <w:t>The list is in alphabetical order based upon the system generated name and kit ID.</w:t>
            </w:r>
          </w:p>
        </w:tc>
      </w:tr>
      <w:tr w:rsidR="005B2ED4" w:rsidRPr="004E0510"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Create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See Notes</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Pr="004E0510" w:rsidRDefault="005B2ED4">
            <w:pPr>
              <w:pStyle w:val="BodyText"/>
              <w:spacing w:after="0"/>
            </w:pPr>
            <w:r w:rsidRPr="004E0510">
              <w:t xml:space="preserve">Item Entry – Create Kit </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Only enabled when there are eligible kit items available to create a kit</w:t>
            </w:r>
            <w:r w:rsidR="00423F05" w:rsidRPr="004E0510">
              <w:t>, this includes checking the Kit Eligible Item Attribute and if already part of a kit.</w:t>
            </w:r>
          </w:p>
        </w:tc>
      </w:tr>
      <w:tr w:rsidR="005B2ED4" w:rsidRPr="004E0510"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Edit</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See Notes</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DB55AF">
            <w:pPr>
              <w:pStyle w:val="BodyText"/>
              <w:spacing w:after="0"/>
            </w:pPr>
            <w:r w:rsidRPr="004E0510">
              <w:t xml:space="preserve">Item Entry – Edit Kit </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DB55AF" w:rsidP="00DB55AF">
            <w:pPr>
              <w:pStyle w:val="BodyText"/>
              <w:spacing w:after="0"/>
            </w:pPr>
            <w:r w:rsidRPr="004E0510">
              <w:t>Only enabled when a Kit is selected from the list.</w:t>
            </w:r>
          </w:p>
        </w:tc>
      </w:tr>
      <w:tr w:rsidR="00DB55AF" w:rsidRPr="006F3270"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5B2ED4">
            <w:pPr>
              <w:pStyle w:val="BodyText"/>
              <w:spacing w:after="0"/>
            </w:pPr>
            <w:r w:rsidRPr="004E0510">
              <w:t>Delete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5B2ED4">
            <w:pPr>
              <w:pStyle w:val="BodyText"/>
              <w:spacing w:after="0"/>
            </w:pPr>
            <w:r w:rsidRPr="004E0510">
              <w:t>See Notes</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DB55AF">
            <w:pPr>
              <w:pStyle w:val="BodyText"/>
              <w:spacing w:after="0"/>
            </w:pPr>
            <w:r w:rsidRPr="004E0510">
              <w:t>Confirm Kit Deletion</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DB55AF" w:rsidRPr="004E0510" w:rsidRDefault="00DB55AF" w:rsidP="00530097">
            <w:pPr>
              <w:pStyle w:val="BodyText"/>
              <w:spacing w:after="0"/>
            </w:pPr>
            <w:r w:rsidRPr="004E0510">
              <w:t>Only enabled when a Kit is selected from the list.</w:t>
            </w:r>
          </w:p>
        </w:tc>
      </w:tr>
    </w:tbl>
    <w:p w:rsidR="005B2ED4" w:rsidRPr="00320A86" w:rsidRDefault="005B2ED4" w:rsidP="00687995">
      <w:pPr>
        <w:pStyle w:val="Heading3"/>
      </w:pPr>
      <w:r w:rsidRPr="00320A86">
        <w:t>Data/Input Field</w:t>
      </w:r>
      <w:r>
        <w: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0"/>
        <w:gridCol w:w="1040"/>
        <w:gridCol w:w="961"/>
        <w:gridCol w:w="1415"/>
        <w:gridCol w:w="1151"/>
        <w:gridCol w:w="1151"/>
        <w:gridCol w:w="3686"/>
      </w:tblGrid>
      <w:tr w:rsidR="005B2ED4" w:rsidRPr="00583AE6"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Min</w:t>
            </w:r>
          </w:p>
          <w:p w:rsidR="005B2ED4" w:rsidRPr="00583AE6" w:rsidRDefault="005B2ED4" w:rsidP="005B2ED4">
            <w:pPr>
              <w:pStyle w:val="BodyText"/>
              <w:spacing w:after="0"/>
              <w:rPr>
                <w:b/>
                <w:bCs/>
              </w:rPr>
            </w:pPr>
            <w:r w:rsidRPr="00583AE6">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Max</w:t>
            </w:r>
          </w:p>
          <w:p w:rsidR="005B2ED4" w:rsidRPr="00583AE6" w:rsidRDefault="005B2ED4" w:rsidP="005B2ED4">
            <w:pPr>
              <w:pStyle w:val="BodyText"/>
              <w:spacing w:after="0"/>
              <w:rPr>
                <w:b/>
                <w:bCs/>
              </w:rPr>
            </w:pPr>
            <w:r w:rsidRPr="00583AE6">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6B61B4"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rPr>
                <w:bCs/>
              </w:rPr>
            </w:pPr>
            <w:r>
              <w:rPr>
                <w:bCs/>
              </w:rPr>
              <w:t>None</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pStyle w:val="BodyText"/>
              <w:spacing w:after="0"/>
            </w:pPr>
          </w:p>
        </w:tc>
      </w:tr>
    </w:tbl>
    <w:p w:rsidR="005B2ED4" w:rsidRPr="00320A86" w:rsidRDefault="005B2ED4" w:rsidP="00687995">
      <w:pPr>
        <w:pStyle w:val="Heading3"/>
      </w:pPr>
      <w:r w:rsidRPr="00320A86">
        <w:t>Reason Codes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6B61B4"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rPr>
                <w:bCs/>
                <w:szCs w:val="20"/>
              </w:rPr>
            </w:pPr>
            <w:r>
              <w:rPr>
                <w:bCs/>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numPr>
                <w:ilvl w:val="0"/>
                <w:numId w:val="2"/>
              </w:numPr>
              <w:rPr>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6B61B4" w:rsidRDefault="005B2ED4" w:rsidP="005B2ED4">
            <w:pPr>
              <w:rPr>
                <w:szCs w:val="20"/>
              </w:rPr>
            </w:pPr>
          </w:p>
        </w:tc>
      </w:tr>
    </w:tbl>
    <w:p w:rsidR="005A12F1" w:rsidRPr="009C2F66" w:rsidRDefault="005A12F1" w:rsidP="005A12F1">
      <w:pPr>
        <w:pStyle w:val="Heading3"/>
      </w:pPr>
      <w:r>
        <w:t>Confirm Kit Deletion</w:t>
      </w:r>
      <w:r w:rsidRPr="009C2F66">
        <w:t xml:space="preserve"> </w:t>
      </w:r>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1608"/>
        <w:gridCol w:w="8978"/>
      </w:tblGrid>
      <w:tr w:rsidR="005A12F1" w:rsidRPr="009C2F66" w:rsidTr="00530097">
        <w:trPr>
          <w:cantSplit/>
        </w:trPr>
        <w:tc>
          <w:tcPr>
            <w:tcW w:w="1617" w:type="dxa"/>
            <w:tcBorders>
              <w:right w:val="single" w:sz="18" w:space="0" w:color="4F81BD"/>
            </w:tcBorders>
          </w:tcPr>
          <w:p w:rsidR="005A12F1" w:rsidRPr="009C2F66" w:rsidRDefault="005A12F1" w:rsidP="00530097">
            <w:pPr>
              <w:rPr>
                <w:b/>
                <w:bCs/>
                <w:szCs w:val="20"/>
              </w:rPr>
            </w:pPr>
            <w:r w:rsidRPr="009C2F66">
              <w:rPr>
                <w:b/>
                <w:bCs/>
                <w:szCs w:val="20"/>
              </w:rPr>
              <w:t>Description</w:t>
            </w:r>
          </w:p>
        </w:tc>
        <w:tc>
          <w:tcPr>
            <w:tcW w:w="9214" w:type="dxa"/>
            <w:tcBorders>
              <w:left w:val="single" w:sz="18" w:space="0" w:color="4F81BD"/>
            </w:tcBorders>
          </w:tcPr>
          <w:p w:rsidR="005A12F1" w:rsidRPr="00F84C12" w:rsidRDefault="005A12F1" w:rsidP="00530097">
            <w:pPr>
              <w:rPr>
                <w:bCs/>
                <w:szCs w:val="20"/>
              </w:rPr>
            </w:pPr>
            <w:r w:rsidRPr="00F84C12">
              <w:rPr>
                <w:bCs/>
                <w:szCs w:val="20"/>
              </w:rPr>
              <w:t>This message is displayed when delete kit menu option is selected and Kit ID # is selected if more than one Kit in the transaction.  If the operator selects:</w:t>
            </w:r>
          </w:p>
          <w:p w:rsidR="005A12F1" w:rsidRPr="00F84C12" w:rsidRDefault="005A12F1" w:rsidP="00530097">
            <w:pPr>
              <w:rPr>
                <w:bCs/>
                <w:szCs w:val="20"/>
              </w:rPr>
            </w:pPr>
            <w:r w:rsidRPr="00F84C12">
              <w:rPr>
                <w:bCs/>
                <w:szCs w:val="20"/>
              </w:rPr>
              <w:t>Yes – the system removes the kit discounts on the items and returns to the Sale use case</w:t>
            </w:r>
          </w:p>
          <w:p w:rsidR="005A12F1" w:rsidRPr="00F84C12" w:rsidRDefault="005A12F1" w:rsidP="00530097">
            <w:pPr>
              <w:rPr>
                <w:bCs/>
                <w:szCs w:val="20"/>
              </w:rPr>
            </w:pPr>
            <w:r w:rsidRPr="00F84C12">
              <w:rPr>
                <w:bCs/>
                <w:szCs w:val="20"/>
              </w:rPr>
              <w:t>No – the use case ends and returns to the Sale use case</w:t>
            </w:r>
          </w:p>
        </w:tc>
      </w:tr>
      <w:tr w:rsidR="005A12F1" w:rsidRPr="009C2F66" w:rsidTr="00530097">
        <w:trPr>
          <w:cantSplit/>
        </w:trPr>
        <w:tc>
          <w:tcPr>
            <w:tcW w:w="1617" w:type="dxa"/>
            <w:tcBorders>
              <w:bottom w:val="single" w:sz="8" w:space="0" w:color="4F81BD"/>
              <w:right w:val="single" w:sz="18" w:space="0" w:color="4F81BD"/>
            </w:tcBorders>
            <w:shd w:val="clear" w:color="auto" w:fill="D3DFEE"/>
          </w:tcPr>
          <w:p w:rsidR="005A12F1" w:rsidRPr="009C2F66" w:rsidRDefault="005A12F1" w:rsidP="00530097">
            <w:pPr>
              <w:rPr>
                <w:b/>
                <w:bCs/>
                <w:szCs w:val="20"/>
              </w:rPr>
            </w:pPr>
            <w:r w:rsidRPr="009C2F66">
              <w:rPr>
                <w:b/>
                <w:bCs/>
                <w:szCs w:val="20"/>
              </w:rPr>
              <w:t>Message</w:t>
            </w:r>
          </w:p>
        </w:tc>
        <w:tc>
          <w:tcPr>
            <w:tcW w:w="9214" w:type="dxa"/>
            <w:tcBorders>
              <w:left w:val="single" w:sz="18" w:space="0" w:color="4F81BD"/>
              <w:bottom w:val="single" w:sz="8" w:space="0" w:color="4F81BD"/>
            </w:tcBorders>
            <w:shd w:val="clear" w:color="auto" w:fill="D3DFEE"/>
          </w:tcPr>
          <w:p w:rsidR="005A12F1" w:rsidRPr="00F84C12" w:rsidRDefault="005A12F1" w:rsidP="00530097">
            <w:pPr>
              <w:rPr>
                <w:szCs w:val="20"/>
              </w:rPr>
            </w:pPr>
            <w:r w:rsidRPr="00F84C12">
              <w:rPr>
                <w:bCs/>
                <w:szCs w:val="20"/>
              </w:rPr>
              <w:t>Are you sure you want to delete the kit?</w:t>
            </w:r>
          </w:p>
        </w:tc>
      </w:tr>
      <w:tr w:rsidR="005A12F1" w:rsidRPr="00583AE6" w:rsidTr="00530097">
        <w:trPr>
          <w:cantSplit/>
        </w:trPr>
        <w:tc>
          <w:tcPr>
            <w:tcW w:w="1617" w:type="dxa"/>
            <w:tcBorders>
              <w:bottom w:val="single" w:sz="8" w:space="0" w:color="4F81BD"/>
              <w:right w:val="single" w:sz="18" w:space="0" w:color="4F81BD"/>
            </w:tcBorders>
            <w:shd w:val="clear" w:color="auto" w:fill="auto"/>
          </w:tcPr>
          <w:p w:rsidR="005A12F1" w:rsidRPr="009C37A3" w:rsidRDefault="005A12F1" w:rsidP="00530097">
            <w:pPr>
              <w:rPr>
                <w:b/>
                <w:bCs/>
                <w:szCs w:val="20"/>
              </w:rPr>
            </w:pPr>
            <w:r w:rsidRPr="009C37A3">
              <w:rPr>
                <w:b/>
                <w:bCs/>
                <w:szCs w:val="20"/>
              </w:rPr>
              <w:t>Key prompt</w:t>
            </w:r>
          </w:p>
        </w:tc>
        <w:tc>
          <w:tcPr>
            <w:tcW w:w="9214" w:type="dxa"/>
            <w:tcBorders>
              <w:left w:val="single" w:sz="18" w:space="0" w:color="4F81BD"/>
              <w:bottom w:val="single" w:sz="8" w:space="0" w:color="4F81BD"/>
            </w:tcBorders>
            <w:shd w:val="clear" w:color="auto" w:fill="auto"/>
          </w:tcPr>
          <w:p w:rsidR="005A12F1" w:rsidRPr="00F84C12" w:rsidRDefault="005A12F1" w:rsidP="00530097">
            <w:pPr>
              <w:numPr>
                <w:ilvl w:val="0"/>
                <w:numId w:val="30"/>
              </w:numPr>
              <w:rPr>
                <w:szCs w:val="20"/>
              </w:rPr>
            </w:pPr>
            <w:r w:rsidRPr="00F84C12">
              <w:rPr>
                <w:szCs w:val="20"/>
              </w:rPr>
              <w:t>Yes</w:t>
            </w:r>
          </w:p>
          <w:p w:rsidR="005A12F1" w:rsidRPr="00F84C12" w:rsidRDefault="005A12F1" w:rsidP="00530097">
            <w:pPr>
              <w:numPr>
                <w:ilvl w:val="0"/>
                <w:numId w:val="30"/>
              </w:numPr>
              <w:rPr>
                <w:szCs w:val="20"/>
              </w:rPr>
            </w:pPr>
            <w:r w:rsidRPr="00F84C12">
              <w:rPr>
                <w:szCs w:val="20"/>
              </w:rPr>
              <w:t>No</w:t>
            </w:r>
          </w:p>
        </w:tc>
      </w:tr>
      <w:tr w:rsidR="005A12F1" w:rsidRPr="00583AE6" w:rsidTr="00530097">
        <w:trPr>
          <w:cantSplit/>
        </w:trPr>
        <w:tc>
          <w:tcPr>
            <w:tcW w:w="1617" w:type="dxa"/>
            <w:tcBorders>
              <w:bottom w:val="single" w:sz="8" w:space="0" w:color="4F81BD"/>
              <w:right w:val="single" w:sz="18" w:space="0" w:color="4F81BD"/>
            </w:tcBorders>
            <w:shd w:val="clear" w:color="auto" w:fill="DBE5F1"/>
          </w:tcPr>
          <w:p w:rsidR="005A12F1" w:rsidRPr="009C37A3" w:rsidRDefault="005A12F1" w:rsidP="00530097">
            <w:pPr>
              <w:rPr>
                <w:b/>
                <w:bCs/>
                <w:szCs w:val="20"/>
              </w:rPr>
            </w:pPr>
            <w:r w:rsidRPr="009C37A3">
              <w:rPr>
                <w:b/>
                <w:bCs/>
                <w:szCs w:val="20"/>
              </w:rPr>
              <w:t>Notes</w:t>
            </w:r>
          </w:p>
        </w:tc>
        <w:tc>
          <w:tcPr>
            <w:tcW w:w="9214" w:type="dxa"/>
            <w:tcBorders>
              <w:left w:val="single" w:sz="18" w:space="0" w:color="4F81BD"/>
              <w:bottom w:val="single" w:sz="8" w:space="0" w:color="4F81BD"/>
            </w:tcBorders>
            <w:shd w:val="clear" w:color="auto" w:fill="DBE5F1"/>
          </w:tcPr>
          <w:p w:rsidR="005A12F1" w:rsidRPr="00F84C12" w:rsidRDefault="005A12F1" w:rsidP="005A12F1">
            <w:pPr>
              <w:rPr>
                <w:szCs w:val="20"/>
              </w:rPr>
            </w:pPr>
            <w:r w:rsidRPr="00F84C12">
              <w:rPr>
                <w:szCs w:val="20"/>
              </w:rPr>
              <w:t>Configurable message</w:t>
            </w:r>
          </w:p>
        </w:tc>
      </w:tr>
    </w:tbl>
    <w:p w:rsidR="00AD10E6" w:rsidRDefault="00AD10E6" w:rsidP="00AD10E6">
      <w:pPr>
        <w:pStyle w:val="BodyText"/>
        <w:rPr>
          <w:rFonts w:cs="Arial"/>
          <w:sz w:val="24"/>
          <w:szCs w:val="28"/>
        </w:rPr>
      </w:pPr>
      <w:bookmarkStart w:id="67" w:name="_Toc320129539"/>
      <w:r>
        <w:br w:type="page"/>
      </w:r>
    </w:p>
    <w:p w:rsidR="005B2ED4" w:rsidRPr="00272E9F" w:rsidRDefault="005B2ED4" w:rsidP="00687995">
      <w:pPr>
        <w:pStyle w:val="Heading2"/>
      </w:pPr>
      <w:bookmarkStart w:id="68" w:name="_Toc356903984"/>
      <w:r>
        <w:lastRenderedPageBreak/>
        <w:t>Item Entry – Create Kit</w:t>
      </w:r>
      <w:bookmarkEnd w:id="67"/>
      <w:bookmarkEnd w:id="68"/>
    </w:p>
    <w:p w:rsidR="005B2ED4" w:rsidRDefault="005B2ED4" w:rsidP="005B2ED4">
      <w:pPr>
        <w:pStyle w:val="BodyText"/>
        <w:rPr>
          <w:bCs/>
        </w:rPr>
      </w:pPr>
      <w:r w:rsidRPr="004E0510">
        <w:t xml:space="preserve">The Item Entry – Create Kit screen is displayed when the operator selects Create from the Kit Menu or selects Kits on the Fly from the Tran Modify menu and there are no other kits in the transaction.  The screen prompts the operator to select the eligible items available to be added to a kit.  </w:t>
      </w:r>
      <w:r w:rsidR="005A12F1" w:rsidRPr="004E0510">
        <w:t>The eligible items are displayed in the order they were added to the transaction.</w:t>
      </w:r>
    </w:p>
    <w:p w:rsidR="005B2ED4" w:rsidRDefault="005B2ED4" w:rsidP="00687995">
      <w:pPr>
        <w:pStyle w:val="Heading3"/>
      </w:pPr>
      <w:r w:rsidRPr="00320A86">
        <w:t>Mockup</w:t>
      </w:r>
    </w:p>
    <w:p w:rsidR="005B2ED4" w:rsidRPr="00196968" w:rsidRDefault="005B2ED4" w:rsidP="005B2ED4">
      <w:pPr>
        <w:pStyle w:val="BodyText"/>
      </w:pPr>
      <w:r>
        <w:rPr>
          <w:noProof/>
        </w:rPr>
        <w:drawing>
          <wp:inline distT="0" distB="0" distL="0" distR="0">
            <wp:extent cx="6858000" cy="4046855"/>
            <wp:effectExtent l="19050" t="0" r="0" b="0"/>
            <wp:docPr id="5" name="Picture 4" descr="Item Entry_K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Entry_Kits.png"/>
                    <pic:cNvPicPr/>
                  </pic:nvPicPr>
                  <pic:blipFill>
                    <a:blip r:embed="rId16" cstate="print"/>
                    <a:stretch>
                      <a:fillRect/>
                    </a:stretch>
                  </pic:blipFill>
                  <pic:spPr>
                    <a:xfrm>
                      <a:off x="0" y="0"/>
                      <a:ext cx="6858000" cy="4046855"/>
                    </a:xfrm>
                    <a:prstGeom prst="rect">
                      <a:avLst/>
                    </a:prstGeom>
                  </pic:spPr>
                </pic:pic>
              </a:graphicData>
            </a:graphic>
          </wp:inline>
        </w:drawing>
      </w:r>
    </w:p>
    <w:p w:rsidR="005B2ED4" w:rsidRPr="00196968" w:rsidRDefault="005B2ED4" w:rsidP="005B2ED4">
      <w:pPr>
        <w:pStyle w:val="Caption"/>
        <w:rPr>
          <w:color w:val="000000" w:themeColor="text1"/>
        </w:rPr>
      </w:pPr>
      <w:r w:rsidRPr="00196968">
        <w:rPr>
          <w:color w:val="000000" w:themeColor="text1"/>
        </w:rPr>
        <w:t xml:space="preserve">Figure </w:t>
      </w:r>
      <w:r w:rsidR="005476C4" w:rsidRPr="00196968">
        <w:rPr>
          <w:color w:val="000000" w:themeColor="text1"/>
        </w:rPr>
        <w:fldChar w:fldCharType="begin"/>
      </w:r>
      <w:r w:rsidRPr="00196968">
        <w:rPr>
          <w:color w:val="000000" w:themeColor="text1"/>
        </w:rPr>
        <w:instrText xml:space="preserve"> SEQ Figure \* ARABIC </w:instrText>
      </w:r>
      <w:r w:rsidR="005476C4" w:rsidRPr="00196968">
        <w:rPr>
          <w:color w:val="000000" w:themeColor="text1"/>
        </w:rPr>
        <w:fldChar w:fldCharType="separate"/>
      </w:r>
      <w:r w:rsidR="00492920">
        <w:rPr>
          <w:noProof/>
          <w:color w:val="000000" w:themeColor="text1"/>
        </w:rPr>
        <w:t>2</w:t>
      </w:r>
      <w:r w:rsidR="005476C4" w:rsidRPr="00196968">
        <w:rPr>
          <w:color w:val="000000" w:themeColor="text1"/>
        </w:rPr>
        <w:fldChar w:fldCharType="end"/>
      </w:r>
      <w:r w:rsidRPr="00196968">
        <w:rPr>
          <w:color w:val="000000" w:themeColor="text1"/>
        </w:rPr>
        <w:t>: Item Entry – Create Kit</w:t>
      </w:r>
    </w:p>
    <w:p w:rsidR="005B2ED4" w:rsidRPr="00320A86" w:rsidRDefault="005B2ED4" w:rsidP="00687995">
      <w:pPr>
        <w:pStyle w:val="Heading3"/>
      </w:pPr>
      <w:r w:rsidRPr="00320A86">
        <w:t>Instruction</w:t>
      </w:r>
      <w:r>
        <w:t xml:space="preserve"> Text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5B2ED4" w:rsidP="005B2ED4">
            <w:pPr>
              <w:rPr>
                <w:bCs/>
                <w:szCs w:val="20"/>
              </w:rPr>
            </w:pPr>
            <w:r>
              <w:rPr>
                <w:bCs/>
                <w:szCs w:val="20"/>
              </w:rPr>
              <w:t>None</w:t>
            </w:r>
          </w:p>
        </w:tc>
      </w:tr>
    </w:tbl>
    <w:p w:rsidR="005B2ED4" w:rsidRPr="00320A86" w:rsidRDefault="005B2ED4" w:rsidP="00687995">
      <w:pPr>
        <w:pStyle w:val="Heading3"/>
      </w:pPr>
      <w:r w:rsidRPr="00320A86">
        <w:t>Navigation</w:t>
      </w:r>
      <w:r>
        <w:t>/Menu Key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5"/>
        <w:gridCol w:w="1551"/>
        <w:gridCol w:w="3697"/>
        <w:gridCol w:w="3601"/>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DE577E"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Default="005B2ED4">
            <w:pPr>
              <w:pStyle w:val="BodyText"/>
              <w:spacing w:after="0"/>
              <w:rPr>
                <w:rFonts w:cs="Arial"/>
                <w:b/>
                <w:bCs/>
                <w:caps/>
                <w:kern w:val="32"/>
                <w:sz w:val="28"/>
              </w:rPr>
            </w:pPr>
            <w:r w:rsidRPr="00DE577E">
              <w:t>Sale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CB01D1" w:rsidP="005B2ED4">
            <w:pPr>
              <w:pStyle w:val="BodyText"/>
              <w:spacing w:after="0"/>
            </w:pPr>
            <w:r>
              <w:t>None</w:t>
            </w:r>
          </w:p>
        </w:tc>
      </w:tr>
      <w:tr w:rsidR="005B2ED4" w:rsidRPr="00DE577E"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See Notes</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numPr>
                <w:ilvl w:val="0"/>
                <w:numId w:val="29"/>
              </w:numPr>
              <w:spacing w:after="0"/>
            </w:pPr>
            <w:r w:rsidRPr="00DE577E">
              <w:t>Enter Kit Price – Create Kit</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Only enabled when at least one item has been checked</w:t>
            </w:r>
          </w:p>
        </w:tc>
      </w:tr>
    </w:tbl>
    <w:p w:rsidR="005B2ED4" w:rsidRPr="00320A86" w:rsidRDefault="005B2ED4" w:rsidP="00687995">
      <w:pPr>
        <w:pStyle w:val="Heading3"/>
      </w:pPr>
      <w:r w:rsidRPr="00320A86">
        <w:t xml:space="preserve">Data/Input </w:t>
      </w:r>
      <w:r>
        <w:t>Field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3"/>
        <w:gridCol w:w="1040"/>
        <w:gridCol w:w="961"/>
        <w:gridCol w:w="1414"/>
        <w:gridCol w:w="1150"/>
        <w:gridCol w:w="1150"/>
        <w:gridCol w:w="3686"/>
      </w:tblGrid>
      <w:tr w:rsidR="005B2ED4" w:rsidRPr="00583AE6"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Min</w:t>
            </w:r>
          </w:p>
          <w:p w:rsidR="005B2ED4" w:rsidRPr="00583AE6" w:rsidRDefault="005B2ED4" w:rsidP="005B2ED4">
            <w:pPr>
              <w:pStyle w:val="BodyText"/>
              <w:spacing w:after="0"/>
              <w:rPr>
                <w:b/>
                <w:bCs/>
              </w:rPr>
            </w:pPr>
            <w:r w:rsidRPr="00583AE6">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Max</w:t>
            </w:r>
          </w:p>
          <w:p w:rsidR="005B2ED4" w:rsidRPr="00583AE6" w:rsidRDefault="005B2ED4" w:rsidP="005B2ED4">
            <w:pPr>
              <w:pStyle w:val="BodyText"/>
              <w:spacing w:after="0"/>
              <w:rPr>
                <w:b/>
                <w:bCs/>
              </w:rPr>
            </w:pPr>
            <w:r w:rsidRPr="00583AE6">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DE577E"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rPr>
                <w:bCs/>
              </w:rPr>
            </w:pPr>
            <w:r w:rsidRPr="00DE577E">
              <w:rPr>
                <w:bCs/>
              </w:rPr>
              <w:t>Check Box by Item</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See Notes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w:t>
            </w:r>
            <w:r w:rsidR="00687995">
              <w:t>/</w:t>
            </w:r>
            <w:r w:rsidRPr="00DE577E">
              <w:t>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w:t>
            </w:r>
            <w:r w:rsidR="00687995">
              <w:t>/</w:t>
            </w:r>
            <w:r w:rsidRPr="00DE577E">
              <w:t>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w:t>
            </w:r>
            <w:r w:rsidR="00687995">
              <w:t>/</w:t>
            </w:r>
            <w:r w:rsidRPr="00DE577E">
              <w:t>A</w:t>
            </w: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687995">
            <w:pPr>
              <w:pStyle w:val="BodyText"/>
              <w:spacing w:after="0"/>
            </w:pPr>
            <w:r>
              <w:t xml:space="preserve">All eligible items to be added to a Kit are listed with a check box.  </w:t>
            </w:r>
          </w:p>
        </w:tc>
      </w:tr>
    </w:tbl>
    <w:p w:rsidR="005B2ED4" w:rsidRPr="00320A86" w:rsidRDefault="005B2ED4" w:rsidP="00687995">
      <w:pPr>
        <w:pStyle w:val="Heading3"/>
      </w:pPr>
      <w:r>
        <w:t>Reason Code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31044D"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bCs/>
                <w:color w:val="000000" w:themeColor="text1"/>
                <w:szCs w:val="20"/>
              </w:rPr>
            </w:pPr>
            <w:r w:rsidRPr="0031044D">
              <w:rPr>
                <w:bCs/>
                <w:color w:val="000000" w:themeColor="text1"/>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numPr>
                <w:ilvl w:val="0"/>
                <w:numId w:val="2"/>
              </w:numPr>
              <w:rPr>
                <w:color w:val="000000" w:themeColor="text1"/>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color w:val="000000" w:themeColor="text1"/>
                <w:szCs w:val="20"/>
              </w:rPr>
            </w:pPr>
          </w:p>
        </w:tc>
      </w:tr>
    </w:tbl>
    <w:p w:rsidR="005B2ED4" w:rsidRPr="00687995" w:rsidRDefault="00427C4A" w:rsidP="00687995">
      <w:pPr>
        <w:pStyle w:val="Heading2"/>
      </w:pPr>
      <w:bookmarkStart w:id="69" w:name="_Toc320129540"/>
      <w:bookmarkStart w:id="70" w:name="_Toc356903985"/>
      <w:r w:rsidRPr="00427C4A">
        <w:lastRenderedPageBreak/>
        <w:t>Item Entry – Edit Kit</w:t>
      </w:r>
      <w:bookmarkEnd w:id="69"/>
      <w:bookmarkEnd w:id="70"/>
    </w:p>
    <w:p w:rsidR="005A12F1" w:rsidRDefault="005B2ED4" w:rsidP="005A12F1">
      <w:pPr>
        <w:pStyle w:val="BodyText"/>
        <w:rPr>
          <w:bCs/>
        </w:rPr>
      </w:pPr>
      <w:r w:rsidRPr="004E0510">
        <w:t xml:space="preserve">The Item Entry – Edit Kit screen is displayed when the operator selects Edit kit menu option and selected Kit from Kit Selection Menu when there exists more than one kit exists in the transaction.  The screen prompts the operator to select the eligible items available to be added to a kit, the items already in the kit are checked. </w:t>
      </w:r>
      <w:r w:rsidR="005A12F1" w:rsidRPr="004E0510">
        <w:t xml:space="preserve"> The eligible items are displayed in the order they were added to the transaction.</w:t>
      </w:r>
    </w:p>
    <w:p w:rsidR="005B2ED4" w:rsidRDefault="005B2ED4" w:rsidP="00687995">
      <w:pPr>
        <w:pStyle w:val="Heading3"/>
      </w:pPr>
      <w:r w:rsidRPr="00320A86">
        <w:t>Mockup</w:t>
      </w:r>
    </w:p>
    <w:p w:rsidR="005B2ED4" w:rsidRPr="00196968" w:rsidRDefault="005B2ED4" w:rsidP="005B2ED4">
      <w:pPr>
        <w:pStyle w:val="BodyText"/>
      </w:pPr>
      <w:r>
        <w:rPr>
          <w:noProof/>
        </w:rPr>
        <w:drawing>
          <wp:inline distT="0" distB="0" distL="0" distR="0">
            <wp:extent cx="6858000" cy="4046855"/>
            <wp:effectExtent l="19050" t="0" r="0" b="0"/>
            <wp:docPr id="7" name="Picture 5" descr="Item Entry_Edited K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Entry_Edited Kits.png"/>
                    <pic:cNvPicPr/>
                  </pic:nvPicPr>
                  <pic:blipFill>
                    <a:blip r:embed="rId17" cstate="print"/>
                    <a:stretch>
                      <a:fillRect/>
                    </a:stretch>
                  </pic:blipFill>
                  <pic:spPr>
                    <a:xfrm>
                      <a:off x="0" y="0"/>
                      <a:ext cx="6858000" cy="4046855"/>
                    </a:xfrm>
                    <a:prstGeom prst="rect">
                      <a:avLst/>
                    </a:prstGeom>
                  </pic:spPr>
                </pic:pic>
              </a:graphicData>
            </a:graphic>
          </wp:inline>
        </w:drawing>
      </w:r>
    </w:p>
    <w:p w:rsidR="005B2ED4" w:rsidRPr="00196968" w:rsidRDefault="005B2ED4" w:rsidP="005B2ED4">
      <w:pPr>
        <w:pStyle w:val="Caption"/>
        <w:rPr>
          <w:color w:val="000000" w:themeColor="text1"/>
        </w:rPr>
      </w:pPr>
      <w:r w:rsidRPr="00196968">
        <w:rPr>
          <w:color w:val="000000" w:themeColor="text1"/>
        </w:rPr>
        <w:t xml:space="preserve">Figure </w:t>
      </w:r>
      <w:r w:rsidR="005476C4" w:rsidRPr="00196968">
        <w:rPr>
          <w:color w:val="000000" w:themeColor="text1"/>
        </w:rPr>
        <w:fldChar w:fldCharType="begin"/>
      </w:r>
      <w:r w:rsidRPr="00196968">
        <w:rPr>
          <w:color w:val="000000" w:themeColor="text1"/>
        </w:rPr>
        <w:instrText xml:space="preserve"> SEQ Figure \* ARABIC </w:instrText>
      </w:r>
      <w:r w:rsidR="005476C4" w:rsidRPr="00196968">
        <w:rPr>
          <w:color w:val="000000" w:themeColor="text1"/>
        </w:rPr>
        <w:fldChar w:fldCharType="separate"/>
      </w:r>
      <w:r w:rsidR="00492920">
        <w:rPr>
          <w:noProof/>
          <w:color w:val="000000" w:themeColor="text1"/>
        </w:rPr>
        <w:t>3</w:t>
      </w:r>
      <w:r w:rsidR="005476C4" w:rsidRPr="00196968">
        <w:rPr>
          <w:color w:val="000000" w:themeColor="text1"/>
        </w:rPr>
        <w:fldChar w:fldCharType="end"/>
      </w:r>
      <w:r w:rsidRPr="00196968">
        <w:rPr>
          <w:color w:val="000000" w:themeColor="text1"/>
        </w:rPr>
        <w:t>: Item Entry – Edit Kit</w:t>
      </w:r>
    </w:p>
    <w:p w:rsidR="005B2ED4" w:rsidRPr="00320A86" w:rsidRDefault="005B2ED4" w:rsidP="00687995">
      <w:pPr>
        <w:pStyle w:val="Heading3"/>
      </w:pPr>
      <w:r w:rsidRPr="00320A86">
        <w:t>Instruction</w:t>
      </w:r>
      <w:r>
        <w:t xml:space="preserve"> Text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5B2ED4" w:rsidP="005B2ED4">
            <w:pPr>
              <w:rPr>
                <w:bCs/>
                <w:szCs w:val="20"/>
              </w:rPr>
            </w:pPr>
            <w:r>
              <w:rPr>
                <w:bCs/>
                <w:szCs w:val="20"/>
              </w:rPr>
              <w:t>None</w:t>
            </w:r>
          </w:p>
        </w:tc>
      </w:tr>
    </w:tbl>
    <w:p w:rsidR="005B2ED4" w:rsidRPr="00320A86" w:rsidRDefault="005B2ED4" w:rsidP="00687995">
      <w:pPr>
        <w:pStyle w:val="Heading3"/>
      </w:pPr>
      <w:r w:rsidRPr="00320A86">
        <w:t>Navigation</w:t>
      </w:r>
      <w:r>
        <w:t>/Menu Key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5"/>
        <w:gridCol w:w="1551"/>
        <w:gridCol w:w="3697"/>
        <w:gridCol w:w="3601"/>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DE577E"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Default="005B2ED4">
            <w:pPr>
              <w:pStyle w:val="BodyText"/>
              <w:spacing w:after="0"/>
              <w:rPr>
                <w:rFonts w:cs="Arial"/>
                <w:b/>
                <w:bCs/>
                <w:caps/>
                <w:kern w:val="32"/>
                <w:sz w:val="28"/>
              </w:rPr>
            </w:pPr>
            <w:r w:rsidRPr="00DE577E">
              <w:t>Sale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687995" w:rsidP="005B2ED4">
            <w:pPr>
              <w:pStyle w:val="BodyText"/>
              <w:spacing w:after="0"/>
            </w:pPr>
            <w:r>
              <w:t>None</w:t>
            </w:r>
          </w:p>
        </w:tc>
      </w:tr>
      <w:tr w:rsidR="005B2ED4" w:rsidRPr="00DE577E"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See Notes</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numPr>
                <w:ilvl w:val="0"/>
                <w:numId w:val="29"/>
              </w:numPr>
              <w:spacing w:after="0"/>
            </w:pPr>
            <w:r w:rsidRPr="00DE577E">
              <w:t>Enter Kit Price – Create Kit</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Only enabled when at least one item has been checked</w:t>
            </w:r>
          </w:p>
        </w:tc>
      </w:tr>
    </w:tbl>
    <w:p w:rsidR="005B2ED4" w:rsidRPr="00320A86" w:rsidRDefault="005B2ED4" w:rsidP="00687995">
      <w:pPr>
        <w:pStyle w:val="Heading3"/>
      </w:pPr>
      <w:r w:rsidRPr="00320A86">
        <w:t xml:space="preserve">Data/Input </w:t>
      </w:r>
      <w:r>
        <w:t>Field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0"/>
        <w:gridCol w:w="1040"/>
        <w:gridCol w:w="961"/>
        <w:gridCol w:w="1412"/>
        <w:gridCol w:w="1150"/>
        <w:gridCol w:w="1150"/>
        <w:gridCol w:w="3691"/>
      </w:tblGrid>
      <w:tr w:rsidR="005B2ED4" w:rsidRPr="00583AE6"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Min</w:t>
            </w:r>
          </w:p>
          <w:p w:rsidR="005B2ED4" w:rsidRPr="00583AE6" w:rsidRDefault="005B2ED4" w:rsidP="005B2ED4">
            <w:pPr>
              <w:pStyle w:val="BodyText"/>
              <w:spacing w:after="0"/>
              <w:rPr>
                <w:b/>
                <w:bCs/>
              </w:rPr>
            </w:pPr>
            <w:r w:rsidRPr="00583AE6">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Max</w:t>
            </w:r>
          </w:p>
          <w:p w:rsidR="005B2ED4" w:rsidRPr="00583AE6" w:rsidRDefault="005B2ED4" w:rsidP="005B2ED4">
            <w:pPr>
              <w:pStyle w:val="BodyText"/>
              <w:spacing w:after="0"/>
              <w:rPr>
                <w:b/>
                <w:bCs/>
              </w:rPr>
            </w:pPr>
            <w:r w:rsidRPr="00583AE6">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DE577E"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rPr>
                <w:bCs/>
              </w:rPr>
            </w:pPr>
            <w:r w:rsidRPr="00DE577E">
              <w:rPr>
                <w:bCs/>
              </w:rPr>
              <w:t>Check Box by Item</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See Notes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rsidRPr="00DE577E">
              <w:t>NA</w:t>
            </w: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DE577E" w:rsidRDefault="005B2ED4" w:rsidP="005B2ED4">
            <w:pPr>
              <w:pStyle w:val="BodyText"/>
              <w:spacing w:after="0"/>
            </w:pPr>
            <w:r>
              <w:t xml:space="preserve">All eligible items to be added to a Kit are listed with a check box, those already in the kit are checked.  </w:t>
            </w:r>
            <w:r w:rsidRPr="00DE577E">
              <w:t>At least one item has to be checked to Continue</w:t>
            </w:r>
            <w:r>
              <w:t xml:space="preserve">. </w:t>
            </w:r>
          </w:p>
        </w:tc>
      </w:tr>
    </w:tbl>
    <w:p w:rsidR="00AD10E6" w:rsidRDefault="00AD10E6" w:rsidP="00AD10E6">
      <w:pPr>
        <w:pStyle w:val="BodyText"/>
        <w:rPr>
          <w:rFonts w:cs="Arial"/>
          <w:szCs w:val="26"/>
        </w:rPr>
      </w:pPr>
      <w:r>
        <w:br w:type="page"/>
      </w:r>
    </w:p>
    <w:p w:rsidR="005B2ED4" w:rsidRPr="00320A86" w:rsidRDefault="005B2ED4" w:rsidP="00687995">
      <w:pPr>
        <w:pStyle w:val="Heading3"/>
      </w:pPr>
      <w:r>
        <w:lastRenderedPageBreak/>
        <w:t>Reason Code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31044D"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bCs/>
                <w:color w:val="000000" w:themeColor="text1"/>
                <w:szCs w:val="20"/>
              </w:rPr>
            </w:pPr>
            <w:r w:rsidRPr="0031044D">
              <w:rPr>
                <w:bCs/>
                <w:color w:val="000000" w:themeColor="text1"/>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numPr>
                <w:ilvl w:val="0"/>
                <w:numId w:val="2"/>
              </w:numPr>
              <w:rPr>
                <w:color w:val="000000" w:themeColor="text1"/>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color w:val="000000" w:themeColor="text1"/>
                <w:szCs w:val="20"/>
              </w:rPr>
            </w:pPr>
          </w:p>
        </w:tc>
      </w:tr>
    </w:tbl>
    <w:p w:rsidR="005B2ED4" w:rsidRPr="00687995" w:rsidRDefault="00427C4A" w:rsidP="00687995">
      <w:pPr>
        <w:pStyle w:val="Heading2"/>
      </w:pPr>
      <w:bookmarkStart w:id="71" w:name="_Toc320129541"/>
      <w:bookmarkStart w:id="72" w:name="_Toc356903986"/>
      <w:r w:rsidRPr="00427C4A">
        <w:t>Enter Kit Price – Create Kit</w:t>
      </w:r>
      <w:bookmarkEnd w:id="71"/>
      <w:bookmarkEnd w:id="72"/>
    </w:p>
    <w:p w:rsidR="005B2ED4" w:rsidRPr="00EC1B0F" w:rsidRDefault="005B2ED4" w:rsidP="005B2ED4">
      <w:pPr>
        <w:pStyle w:val="BodyText"/>
      </w:pPr>
      <w:r w:rsidRPr="00EC1B0F">
        <w:t xml:space="preserve">The Enter </w:t>
      </w:r>
      <w:r>
        <w:t xml:space="preserve">Kit </w:t>
      </w:r>
      <w:r w:rsidRPr="00EC1B0F">
        <w:t>Price</w:t>
      </w:r>
      <w:r>
        <w:t xml:space="preserve"> – Create Kit</w:t>
      </w:r>
      <w:r w:rsidRPr="00EC1B0F">
        <w:t xml:space="preserve"> screen is displayed </w:t>
      </w:r>
      <w:r>
        <w:t>after the kit items have been checked in the Item Entry – Create Kit screen and the operator selected continue.</w:t>
      </w:r>
      <w:r w:rsidRPr="00EC1B0F">
        <w:rPr>
          <w:bCs/>
        </w:rPr>
        <w:t xml:space="preserve">  The screen prompts the operator to enter the </w:t>
      </w:r>
      <w:r>
        <w:rPr>
          <w:bCs/>
        </w:rPr>
        <w:t>kit.</w:t>
      </w:r>
    </w:p>
    <w:p w:rsidR="005B2ED4" w:rsidRDefault="005B2ED4" w:rsidP="00687995">
      <w:pPr>
        <w:pStyle w:val="Heading3"/>
      </w:pPr>
      <w:r w:rsidRPr="00320A86">
        <w:t>Mockup</w:t>
      </w:r>
    </w:p>
    <w:p w:rsidR="005B2ED4" w:rsidRPr="00196968" w:rsidRDefault="005B2ED4" w:rsidP="005B2ED4">
      <w:pPr>
        <w:pStyle w:val="BodyText"/>
      </w:pPr>
      <w:r>
        <w:rPr>
          <w:noProof/>
        </w:rPr>
        <w:drawing>
          <wp:inline distT="0" distB="0" distL="0" distR="0">
            <wp:extent cx="6858000" cy="4046855"/>
            <wp:effectExtent l="19050" t="0" r="0" b="0"/>
            <wp:docPr id="8" name="Picture 6" descr="Enter Kit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Kit Price.png"/>
                    <pic:cNvPicPr/>
                  </pic:nvPicPr>
                  <pic:blipFill>
                    <a:blip r:embed="rId18" cstate="print"/>
                    <a:stretch>
                      <a:fillRect/>
                    </a:stretch>
                  </pic:blipFill>
                  <pic:spPr>
                    <a:xfrm>
                      <a:off x="0" y="0"/>
                      <a:ext cx="6858000" cy="4046855"/>
                    </a:xfrm>
                    <a:prstGeom prst="rect">
                      <a:avLst/>
                    </a:prstGeom>
                  </pic:spPr>
                </pic:pic>
              </a:graphicData>
            </a:graphic>
          </wp:inline>
        </w:drawing>
      </w:r>
    </w:p>
    <w:p w:rsidR="005B2ED4" w:rsidRPr="00196968" w:rsidRDefault="005B2ED4" w:rsidP="005B2ED4">
      <w:pPr>
        <w:pStyle w:val="Caption"/>
        <w:rPr>
          <w:color w:val="000000" w:themeColor="text1"/>
        </w:rPr>
      </w:pPr>
      <w:r w:rsidRPr="00196968">
        <w:rPr>
          <w:color w:val="000000" w:themeColor="text1"/>
        </w:rPr>
        <w:t xml:space="preserve">Figure </w:t>
      </w:r>
      <w:r w:rsidR="005476C4" w:rsidRPr="00196968">
        <w:rPr>
          <w:color w:val="000000" w:themeColor="text1"/>
        </w:rPr>
        <w:fldChar w:fldCharType="begin"/>
      </w:r>
      <w:r w:rsidRPr="00196968">
        <w:rPr>
          <w:color w:val="000000" w:themeColor="text1"/>
        </w:rPr>
        <w:instrText xml:space="preserve"> SEQ Figure \* ARABIC </w:instrText>
      </w:r>
      <w:r w:rsidR="005476C4" w:rsidRPr="00196968">
        <w:rPr>
          <w:color w:val="000000" w:themeColor="text1"/>
        </w:rPr>
        <w:fldChar w:fldCharType="separate"/>
      </w:r>
      <w:r w:rsidR="00492920">
        <w:rPr>
          <w:noProof/>
          <w:color w:val="000000" w:themeColor="text1"/>
        </w:rPr>
        <w:t>4</w:t>
      </w:r>
      <w:r w:rsidR="005476C4" w:rsidRPr="00196968">
        <w:rPr>
          <w:color w:val="000000" w:themeColor="text1"/>
        </w:rPr>
        <w:fldChar w:fldCharType="end"/>
      </w:r>
      <w:r w:rsidRPr="00196968">
        <w:rPr>
          <w:color w:val="000000" w:themeColor="text1"/>
        </w:rPr>
        <w:t>: Enter Kit Price – Create Kit</w:t>
      </w:r>
    </w:p>
    <w:p w:rsidR="005B2ED4" w:rsidRPr="00320A86" w:rsidRDefault="005B2ED4" w:rsidP="00687995">
      <w:pPr>
        <w:pStyle w:val="Heading3"/>
      </w:pPr>
      <w:r w:rsidRPr="00320A86">
        <w:t>Instruction</w:t>
      </w:r>
      <w:r>
        <w:t xml:space="preserve"> Text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687995" w:rsidP="005B2ED4">
            <w:pPr>
              <w:rPr>
                <w:bCs/>
                <w:szCs w:val="20"/>
              </w:rPr>
            </w:pPr>
            <w:r>
              <w:rPr>
                <w:bCs/>
                <w:szCs w:val="20"/>
              </w:rPr>
              <w:t>None</w:t>
            </w:r>
          </w:p>
        </w:tc>
      </w:tr>
    </w:tbl>
    <w:p w:rsidR="005B2ED4" w:rsidRPr="00320A86" w:rsidRDefault="005B2ED4" w:rsidP="00687995">
      <w:pPr>
        <w:pStyle w:val="Heading3"/>
      </w:pPr>
      <w:r w:rsidRPr="00320A86">
        <w:t>Navigation</w:t>
      </w:r>
      <w:r>
        <w:t>/Menu Key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6"/>
        <w:gridCol w:w="1550"/>
        <w:gridCol w:w="3696"/>
        <w:gridCol w:w="3602"/>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8A0D1C"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5B2ED4" w:rsidP="005B2ED4">
            <w:pPr>
              <w:pStyle w:val="BodyText"/>
              <w:spacing w:after="0"/>
            </w:pPr>
            <w:r w:rsidRPr="008A0D1C">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5B2ED4" w:rsidP="005B2ED4">
            <w:pPr>
              <w:pStyle w:val="BodyText"/>
              <w:spacing w:after="0"/>
            </w:pPr>
            <w:r w:rsidRPr="008A0D1C">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Default="005B2ED4">
            <w:pPr>
              <w:pStyle w:val="BodyText"/>
              <w:spacing w:after="0"/>
            </w:pPr>
            <w:r>
              <w:t>Sale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687995" w:rsidP="005B2ED4">
            <w:pPr>
              <w:pStyle w:val="BodyText"/>
              <w:spacing w:after="0"/>
            </w:pPr>
            <w:r>
              <w:t>None</w:t>
            </w:r>
          </w:p>
        </w:tc>
      </w:tr>
      <w:tr w:rsidR="005B2ED4" w:rsidRPr="004E0510"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numPr>
                <w:ilvl w:val="0"/>
                <w:numId w:val="35"/>
              </w:numPr>
              <w:spacing w:after="0"/>
            </w:pPr>
            <w:r w:rsidRPr="004E0510">
              <w:t>Valid Price: Sale use case</w:t>
            </w:r>
          </w:p>
          <w:p w:rsidR="005B2ED4" w:rsidRPr="004E0510" w:rsidRDefault="005B2ED4" w:rsidP="00687995">
            <w:pPr>
              <w:pStyle w:val="BodyText"/>
              <w:numPr>
                <w:ilvl w:val="0"/>
                <w:numId w:val="35"/>
              </w:numPr>
              <w:spacing w:after="0"/>
            </w:pPr>
            <w:r w:rsidRPr="004E0510">
              <w:t xml:space="preserve">Invalid Price: </w:t>
            </w:r>
            <w:r w:rsidR="00687995" w:rsidRPr="004E0510">
              <w:t>Invalid Kit Price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716808" w:rsidP="005B2ED4">
            <w:pPr>
              <w:pStyle w:val="BodyText"/>
              <w:spacing w:after="0"/>
            </w:pPr>
            <w:r w:rsidRPr="004E0510">
              <w:t>See Kits on the Fly use case for details on the validated kit price.</w:t>
            </w:r>
          </w:p>
        </w:tc>
      </w:tr>
    </w:tbl>
    <w:p w:rsidR="005B2ED4" w:rsidRPr="004E0510" w:rsidRDefault="005B2ED4" w:rsidP="00687995">
      <w:pPr>
        <w:pStyle w:val="Heading3"/>
      </w:pPr>
      <w:r w:rsidRPr="004E0510">
        <w:t>Data/Input Field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72"/>
        <w:gridCol w:w="1040"/>
        <w:gridCol w:w="961"/>
        <w:gridCol w:w="1429"/>
        <w:gridCol w:w="1149"/>
        <w:gridCol w:w="1149"/>
        <w:gridCol w:w="3664"/>
      </w:tblGrid>
      <w:tr w:rsidR="005B2ED4" w:rsidRPr="004E0510"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Min</w:t>
            </w:r>
          </w:p>
          <w:p w:rsidR="005B2ED4" w:rsidRPr="004E0510" w:rsidRDefault="005B2ED4" w:rsidP="005B2ED4">
            <w:pPr>
              <w:pStyle w:val="BodyText"/>
              <w:spacing w:after="0"/>
              <w:rPr>
                <w:b/>
                <w:bCs/>
              </w:rPr>
            </w:pPr>
            <w:r w:rsidRPr="004E0510">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Max</w:t>
            </w:r>
          </w:p>
          <w:p w:rsidR="005B2ED4" w:rsidRPr="004E0510" w:rsidRDefault="005B2ED4" w:rsidP="005B2ED4">
            <w:pPr>
              <w:pStyle w:val="BodyText"/>
              <w:spacing w:after="0"/>
              <w:rPr>
                <w:b/>
                <w:bCs/>
              </w:rPr>
            </w:pPr>
            <w:r w:rsidRPr="004E0510">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4E0510" w:rsidRDefault="005B2ED4" w:rsidP="005B2ED4">
            <w:pPr>
              <w:pStyle w:val="BodyText"/>
              <w:spacing w:after="0"/>
              <w:rPr>
                <w:b/>
                <w:bCs/>
              </w:rPr>
            </w:pPr>
            <w:r w:rsidRPr="004E0510">
              <w:rPr>
                <w:b/>
                <w:bCs/>
              </w:rPr>
              <w:t>Notes</w:t>
            </w:r>
          </w:p>
        </w:tc>
      </w:tr>
      <w:tr w:rsidR="005B2ED4" w:rsidRPr="00583AE6"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687995" w:rsidP="005B2ED4">
            <w:pPr>
              <w:pStyle w:val="BodyText"/>
              <w:spacing w:after="0"/>
              <w:rPr>
                <w:bCs/>
              </w:rPr>
            </w:pPr>
            <w:r w:rsidRPr="004E0510">
              <w:rPr>
                <w:bCs/>
              </w:rPr>
              <w:t>Enter kit price and select Continue</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Currency</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B2ED4" w:rsidP="005B2ED4">
            <w:pPr>
              <w:pStyle w:val="BodyText"/>
              <w:spacing w:after="0"/>
            </w:pPr>
            <w:r w:rsidRPr="004E0510">
              <w:t>4</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4E0510" w:rsidRDefault="005A12F1" w:rsidP="005B2ED4">
            <w:pPr>
              <w:pStyle w:val="BodyText"/>
              <w:spacing w:after="0"/>
            </w:pPr>
            <w:r w:rsidRPr="004E0510">
              <w:t>12</w:t>
            </w: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4E0510">
              <w:t>None</w:t>
            </w:r>
            <w:r w:rsidRPr="00A05285">
              <w:t xml:space="preserve"> </w:t>
            </w:r>
          </w:p>
        </w:tc>
      </w:tr>
    </w:tbl>
    <w:p w:rsidR="005B2ED4" w:rsidRPr="00320A86" w:rsidRDefault="005B2ED4" w:rsidP="00687995">
      <w:pPr>
        <w:pStyle w:val="Heading3"/>
      </w:pPr>
      <w:r>
        <w:lastRenderedPageBreak/>
        <w:t>Reason Code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31044D"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bCs/>
                <w:color w:val="000000" w:themeColor="text1"/>
                <w:szCs w:val="20"/>
              </w:rPr>
            </w:pPr>
            <w:r w:rsidRPr="0031044D">
              <w:rPr>
                <w:bCs/>
                <w:color w:val="000000" w:themeColor="text1"/>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numPr>
                <w:ilvl w:val="0"/>
                <w:numId w:val="2"/>
              </w:numPr>
              <w:rPr>
                <w:color w:val="000000" w:themeColor="text1"/>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color w:val="000000" w:themeColor="text1"/>
                <w:szCs w:val="20"/>
              </w:rPr>
            </w:pPr>
          </w:p>
        </w:tc>
      </w:tr>
    </w:tbl>
    <w:p w:rsidR="005B2ED4" w:rsidRPr="00320A86" w:rsidRDefault="005B2ED4" w:rsidP="00687995">
      <w:pPr>
        <w:pStyle w:val="Heading3"/>
      </w:pPr>
      <w:r>
        <w:t>Invalid Kit Price</w:t>
      </w:r>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1609"/>
        <w:gridCol w:w="8977"/>
      </w:tblGrid>
      <w:tr w:rsidR="005B2ED4" w:rsidRPr="008A0D1C" w:rsidTr="005B2ED4">
        <w:trPr>
          <w:cantSplit/>
        </w:trPr>
        <w:tc>
          <w:tcPr>
            <w:tcW w:w="1618" w:type="dxa"/>
            <w:tcBorders>
              <w:right w:val="single" w:sz="18" w:space="0" w:color="4F81BD"/>
            </w:tcBorders>
          </w:tcPr>
          <w:p w:rsidR="005B2ED4" w:rsidRPr="008A0D1C" w:rsidRDefault="005B2ED4" w:rsidP="005B2ED4">
            <w:pPr>
              <w:rPr>
                <w:b/>
                <w:bCs/>
                <w:szCs w:val="20"/>
              </w:rPr>
            </w:pPr>
            <w:r w:rsidRPr="008A0D1C">
              <w:rPr>
                <w:b/>
                <w:bCs/>
                <w:szCs w:val="20"/>
              </w:rPr>
              <w:t>Description</w:t>
            </w:r>
          </w:p>
        </w:tc>
        <w:tc>
          <w:tcPr>
            <w:tcW w:w="9213" w:type="dxa"/>
            <w:tcBorders>
              <w:right w:val="single" w:sz="8" w:space="0" w:color="4F81BD"/>
            </w:tcBorders>
          </w:tcPr>
          <w:p w:rsidR="005B2ED4" w:rsidRPr="008A0D1C" w:rsidRDefault="005B2ED4" w:rsidP="005B2ED4">
            <w:pPr>
              <w:rPr>
                <w:bCs/>
                <w:szCs w:val="20"/>
              </w:rPr>
            </w:pPr>
            <w:r w:rsidRPr="008A0D1C">
              <w:rPr>
                <w:bCs/>
                <w:szCs w:val="20"/>
              </w:rPr>
              <w:t>This message is displayed when the entered kit price does not meet the requirements of a kit price.</w:t>
            </w:r>
          </w:p>
        </w:tc>
      </w:tr>
      <w:tr w:rsidR="005B2ED4" w:rsidRPr="008A0D1C" w:rsidTr="005B2ED4">
        <w:trPr>
          <w:cantSplit/>
        </w:trPr>
        <w:tc>
          <w:tcPr>
            <w:tcW w:w="1618" w:type="dxa"/>
            <w:tcBorders>
              <w:bottom w:val="single" w:sz="8" w:space="0" w:color="4F81BD"/>
              <w:right w:val="single" w:sz="18" w:space="0" w:color="4F81BD"/>
            </w:tcBorders>
            <w:shd w:val="clear" w:color="auto" w:fill="D3DFEE"/>
          </w:tcPr>
          <w:p w:rsidR="005B2ED4" w:rsidRPr="008A0D1C" w:rsidRDefault="005B2ED4" w:rsidP="005B2ED4">
            <w:pPr>
              <w:rPr>
                <w:b/>
                <w:bCs/>
                <w:szCs w:val="20"/>
              </w:rPr>
            </w:pPr>
            <w:r w:rsidRPr="008A0D1C">
              <w:rPr>
                <w:b/>
                <w:bCs/>
                <w:szCs w:val="20"/>
              </w:rPr>
              <w:t>Message</w:t>
            </w:r>
          </w:p>
        </w:tc>
        <w:tc>
          <w:tcPr>
            <w:tcW w:w="9213" w:type="dxa"/>
            <w:tcBorders>
              <w:bottom w:val="single" w:sz="8" w:space="0" w:color="4F81BD"/>
              <w:right w:val="single" w:sz="8" w:space="0" w:color="4F81BD"/>
            </w:tcBorders>
            <w:shd w:val="clear" w:color="auto" w:fill="D3DFEE"/>
          </w:tcPr>
          <w:p w:rsidR="005B2ED4" w:rsidRPr="008A0D1C" w:rsidRDefault="005B2ED4" w:rsidP="005B2ED4">
            <w:pPr>
              <w:rPr>
                <w:szCs w:val="20"/>
              </w:rPr>
            </w:pPr>
            <w:r w:rsidRPr="008A0D1C">
              <w:rPr>
                <w:bCs/>
                <w:szCs w:val="20"/>
              </w:rPr>
              <w:t>Invalid Kit Price</w:t>
            </w:r>
          </w:p>
        </w:tc>
      </w:tr>
      <w:tr w:rsidR="005B2ED4" w:rsidRPr="008A0D1C" w:rsidTr="005B2ED4">
        <w:trPr>
          <w:cantSplit/>
        </w:trPr>
        <w:tc>
          <w:tcPr>
            <w:tcW w:w="1618" w:type="dxa"/>
            <w:tcBorders>
              <w:bottom w:val="single" w:sz="8" w:space="0" w:color="4F81BD"/>
              <w:right w:val="single" w:sz="18" w:space="0" w:color="4F81BD"/>
            </w:tcBorders>
            <w:shd w:val="clear" w:color="auto" w:fill="auto"/>
          </w:tcPr>
          <w:p w:rsidR="005B2ED4" w:rsidRPr="008A0D1C" w:rsidRDefault="005B2ED4" w:rsidP="005B2ED4">
            <w:pPr>
              <w:rPr>
                <w:b/>
                <w:bCs/>
                <w:szCs w:val="20"/>
              </w:rPr>
            </w:pPr>
            <w:r w:rsidRPr="008A0D1C">
              <w:rPr>
                <w:b/>
                <w:bCs/>
                <w:szCs w:val="20"/>
              </w:rPr>
              <w:t>Key prompt</w:t>
            </w:r>
          </w:p>
        </w:tc>
        <w:tc>
          <w:tcPr>
            <w:tcW w:w="9213" w:type="dxa"/>
            <w:tcBorders>
              <w:bottom w:val="single" w:sz="8" w:space="0" w:color="4F81BD"/>
              <w:right w:val="single" w:sz="8" w:space="0" w:color="4F81BD"/>
            </w:tcBorders>
          </w:tcPr>
          <w:p w:rsidR="005B2ED4" w:rsidRPr="008A0D1C" w:rsidRDefault="005B2ED4" w:rsidP="005B2ED4">
            <w:pPr>
              <w:rPr>
                <w:szCs w:val="20"/>
              </w:rPr>
            </w:pPr>
            <w:r w:rsidRPr="008A0D1C">
              <w:rPr>
                <w:szCs w:val="20"/>
              </w:rPr>
              <w:t>Ok</w:t>
            </w:r>
          </w:p>
        </w:tc>
      </w:tr>
      <w:tr w:rsidR="005B2ED4" w:rsidRPr="008A0D1C" w:rsidTr="005B2ED4">
        <w:trPr>
          <w:cantSplit/>
        </w:trPr>
        <w:tc>
          <w:tcPr>
            <w:tcW w:w="1618" w:type="dxa"/>
            <w:tcBorders>
              <w:right w:val="single" w:sz="18" w:space="0" w:color="4F81BD"/>
            </w:tcBorders>
            <w:shd w:val="clear" w:color="auto" w:fill="DBE5F1"/>
          </w:tcPr>
          <w:p w:rsidR="005B2ED4" w:rsidRPr="008A0D1C" w:rsidRDefault="005B2ED4" w:rsidP="005B2ED4">
            <w:pPr>
              <w:rPr>
                <w:b/>
                <w:bCs/>
                <w:szCs w:val="20"/>
              </w:rPr>
            </w:pPr>
            <w:r w:rsidRPr="008A0D1C">
              <w:rPr>
                <w:b/>
                <w:bCs/>
                <w:szCs w:val="20"/>
              </w:rPr>
              <w:t>Notes</w:t>
            </w:r>
          </w:p>
        </w:tc>
        <w:tc>
          <w:tcPr>
            <w:tcW w:w="9213" w:type="dxa"/>
            <w:tcBorders>
              <w:right w:val="single" w:sz="8" w:space="0" w:color="4F81BD"/>
            </w:tcBorders>
            <w:shd w:val="clear" w:color="auto" w:fill="DBE5F1"/>
          </w:tcPr>
          <w:p w:rsidR="005B2ED4" w:rsidRPr="008A0D1C" w:rsidRDefault="005B2ED4" w:rsidP="005B2ED4">
            <w:pPr>
              <w:rPr>
                <w:szCs w:val="20"/>
              </w:rPr>
            </w:pPr>
            <w:r w:rsidRPr="008A0D1C">
              <w:rPr>
                <w:szCs w:val="20"/>
              </w:rPr>
              <w:t>Configurable database message</w:t>
            </w:r>
          </w:p>
        </w:tc>
      </w:tr>
    </w:tbl>
    <w:p w:rsidR="005B2ED4" w:rsidRPr="00687995" w:rsidRDefault="00427C4A" w:rsidP="00687995">
      <w:pPr>
        <w:pStyle w:val="Heading2"/>
      </w:pPr>
      <w:bookmarkStart w:id="73" w:name="_Toc320129542"/>
      <w:bookmarkStart w:id="74" w:name="_Toc356903987"/>
      <w:r w:rsidRPr="00427C4A">
        <w:t>Enter Kit Price – Edit Kit</w:t>
      </w:r>
      <w:bookmarkEnd w:id="73"/>
      <w:bookmarkEnd w:id="74"/>
    </w:p>
    <w:p w:rsidR="005B2ED4" w:rsidRPr="00EC1B0F" w:rsidRDefault="005B2ED4" w:rsidP="005B2ED4">
      <w:pPr>
        <w:pStyle w:val="BodyText"/>
      </w:pPr>
      <w:r w:rsidRPr="00EC1B0F">
        <w:t xml:space="preserve">The Enter </w:t>
      </w:r>
      <w:r>
        <w:t xml:space="preserve">Kit </w:t>
      </w:r>
      <w:r w:rsidRPr="00EC1B0F">
        <w:t>Price</w:t>
      </w:r>
      <w:r>
        <w:t xml:space="preserve"> – Edit Kit</w:t>
      </w:r>
      <w:r w:rsidRPr="00EC1B0F">
        <w:t xml:space="preserve"> screen is displayed </w:t>
      </w:r>
      <w:r>
        <w:t>after the kit items have been checked in the Item Entry – Edit Kit screen and the operator selected continue.</w:t>
      </w:r>
      <w:r w:rsidRPr="00EC1B0F">
        <w:rPr>
          <w:bCs/>
        </w:rPr>
        <w:t xml:space="preserve">  The screen prompts the operator to enter the </w:t>
      </w:r>
      <w:r>
        <w:rPr>
          <w:bCs/>
        </w:rPr>
        <w:t>kit.  The field is pre-populated with the current kit price.</w:t>
      </w:r>
    </w:p>
    <w:p w:rsidR="005B2ED4" w:rsidRDefault="005B2ED4" w:rsidP="00687995">
      <w:pPr>
        <w:pStyle w:val="Heading3"/>
      </w:pPr>
      <w:r w:rsidRPr="00320A86">
        <w:t>Mockup</w:t>
      </w:r>
    </w:p>
    <w:p w:rsidR="005B2ED4" w:rsidRPr="00196968" w:rsidRDefault="005B2ED4" w:rsidP="005B2ED4">
      <w:pPr>
        <w:pStyle w:val="BodyText"/>
      </w:pPr>
      <w:r>
        <w:rPr>
          <w:noProof/>
        </w:rPr>
        <w:drawing>
          <wp:inline distT="0" distB="0" distL="0" distR="0">
            <wp:extent cx="6858000" cy="4046855"/>
            <wp:effectExtent l="19050" t="0" r="0" b="0"/>
            <wp:docPr id="9" name="Picture 7" descr="Enter Kit Price_Defaulted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Kit Price_Defaulted Price.png"/>
                    <pic:cNvPicPr/>
                  </pic:nvPicPr>
                  <pic:blipFill>
                    <a:blip r:embed="rId19" cstate="print"/>
                    <a:stretch>
                      <a:fillRect/>
                    </a:stretch>
                  </pic:blipFill>
                  <pic:spPr>
                    <a:xfrm>
                      <a:off x="0" y="0"/>
                      <a:ext cx="6858000" cy="4046855"/>
                    </a:xfrm>
                    <a:prstGeom prst="rect">
                      <a:avLst/>
                    </a:prstGeom>
                  </pic:spPr>
                </pic:pic>
              </a:graphicData>
            </a:graphic>
          </wp:inline>
        </w:drawing>
      </w:r>
    </w:p>
    <w:p w:rsidR="005B2ED4" w:rsidRPr="00196968" w:rsidRDefault="005B2ED4" w:rsidP="005B2ED4">
      <w:pPr>
        <w:pStyle w:val="Caption"/>
        <w:rPr>
          <w:color w:val="000000" w:themeColor="text1"/>
        </w:rPr>
      </w:pPr>
      <w:r w:rsidRPr="00196968">
        <w:rPr>
          <w:color w:val="000000" w:themeColor="text1"/>
        </w:rPr>
        <w:t xml:space="preserve">Figure </w:t>
      </w:r>
      <w:r w:rsidR="005476C4" w:rsidRPr="00196968">
        <w:rPr>
          <w:color w:val="000000" w:themeColor="text1"/>
        </w:rPr>
        <w:fldChar w:fldCharType="begin"/>
      </w:r>
      <w:r w:rsidRPr="00196968">
        <w:rPr>
          <w:color w:val="000000" w:themeColor="text1"/>
        </w:rPr>
        <w:instrText xml:space="preserve"> SEQ Figure \* ARABIC </w:instrText>
      </w:r>
      <w:r w:rsidR="005476C4" w:rsidRPr="00196968">
        <w:rPr>
          <w:color w:val="000000" w:themeColor="text1"/>
        </w:rPr>
        <w:fldChar w:fldCharType="separate"/>
      </w:r>
      <w:r w:rsidR="00492920">
        <w:rPr>
          <w:noProof/>
          <w:color w:val="000000" w:themeColor="text1"/>
        </w:rPr>
        <w:t>5</w:t>
      </w:r>
      <w:r w:rsidR="005476C4" w:rsidRPr="00196968">
        <w:rPr>
          <w:color w:val="000000" w:themeColor="text1"/>
        </w:rPr>
        <w:fldChar w:fldCharType="end"/>
      </w:r>
      <w:r w:rsidRPr="00196968">
        <w:rPr>
          <w:color w:val="000000" w:themeColor="text1"/>
        </w:rPr>
        <w:t>: Enter Kit Price – Edit Kit</w:t>
      </w:r>
    </w:p>
    <w:p w:rsidR="005B2ED4" w:rsidRPr="00320A86" w:rsidRDefault="005B2ED4" w:rsidP="00687995">
      <w:pPr>
        <w:pStyle w:val="Heading3"/>
      </w:pPr>
      <w:bookmarkStart w:id="75" w:name="_Toc320129543"/>
      <w:r w:rsidRPr="00320A86">
        <w:t>Instruction</w:t>
      </w:r>
      <w:r>
        <w:t xml:space="preserve"> Text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5B2ED4" w:rsidP="005B2ED4">
            <w:pPr>
              <w:rPr>
                <w:bCs/>
                <w:szCs w:val="20"/>
              </w:rPr>
            </w:pPr>
            <w:r>
              <w:rPr>
                <w:bCs/>
                <w:szCs w:val="20"/>
              </w:rPr>
              <w:t>Kit Price Required</w:t>
            </w:r>
          </w:p>
        </w:tc>
      </w:tr>
    </w:tbl>
    <w:p w:rsidR="005B2ED4" w:rsidRPr="00320A86" w:rsidRDefault="005B2ED4" w:rsidP="00687995">
      <w:pPr>
        <w:pStyle w:val="Heading3"/>
      </w:pPr>
      <w:r w:rsidRPr="00320A86">
        <w:t>Navigation</w:t>
      </w:r>
      <w:r>
        <w:t>/Menu Key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6"/>
        <w:gridCol w:w="1550"/>
        <w:gridCol w:w="3696"/>
        <w:gridCol w:w="3602"/>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8A0D1C"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5B2ED4" w:rsidP="005B2ED4">
            <w:pPr>
              <w:pStyle w:val="BodyText"/>
              <w:spacing w:after="0"/>
            </w:pPr>
            <w:r w:rsidRPr="008A0D1C">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5B2ED4" w:rsidP="005B2ED4">
            <w:pPr>
              <w:pStyle w:val="BodyText"/>
              <w:spacing w:after="0"/>
            </w:pPr>
            <w:r w:rsidRPr="008A0D1C">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20364" w:rsidRDefault="005B2ED4">
            <w:pPr>
              <w:pStyle w:val="BodyText"/>
              <w:spacing w:after="0"/>
              <w:rPr>
                <w:rFonts w:cs="Arial"/>
                <w:b/>
                <w:bCs/>
                <w:caps/>
                <w:kern w:val="32"/>
                <w:sz w:val="28"/>
              </w:rPr>
            </w:pPr>
            <w:r>
              <w:t>Sale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8A0D1C" w:rsidRDefault="00687995" w:rsidP="005B2ED4">
            <w:pPr>
              <w:pStyle w:val="BodyText"/>
              <w:spacing w:after="0"/>
            </w:pPr>
            <w:r>
              <w:t>None</w:t>
            </w:r>
          </w:p>
        </w:tc>
      </w:tr>
      <w:tr w:rsidR="00716808" w:rsidRPr="008A0D1C"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716808" w:rsidRPr="004E0510" w:rsidRDefault="00716808" w:rsidP="005B2ED4">
            <w:pPr>
              <w:pStyle w:val="BodyText"/>
              <w:spacing w:after="0"/>
            </w:pPr>
            <w:r w:rsidRPr="004E0510">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716808" w:rsidRPr="004E0510" w:rsidRDefault="00716808" w:rsidP="005B2ED4">
            <w:pPr>
              <w:pStyle w:val="BodyText"/>
              <w:spacing w:after="0"/>
            </w:pPr>
            <w:r w:rsidRPr="004E0510">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716808" w:rsidRPr="004E0510" w:rsidRDefault="00716808" w:rsidP="005B2ED4">
            <w:pPr>
              <w:pStyle w:val="BodyText"/>
              <w:numPr>
                <w:ilvl w:val="0"/>
                <w:numId w:val="35"/>
              </w:numPr>
              <w:spacing w:after="0"/>
            </w:pPr>
            <w:r w:rsidRPr="004E0510">
              <w:t>Valid Price: Sale use case</w:t>
            </w:r>
          </w:p>
          <w:p w:rsidR="00716808" w:rsidRPr="004E0510" w:rsidRDefault="00716808" w:rsidP="00687995">
            <w:pPr>
              <w:pStyle w:val="BodyText"/>
              <w:numPr>
                <w:ilvl w:val="0"/>
                <w:numId w:val="35"/>
              </w:numPr>
              <w:spacing w:after="0"/>
            </w:pPr>
            <w:r w:rsidRPr="004E0510">
              <w:t>Invalid Price: Invalid Kit Price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716808" w:rsidRPr="004E0510" w:rsidRDefault="00716808" w:rsidP="00530097">
            <w:pPr>
              <w:pStyle w:val="BodyText"/>
              <w:spacing w:after="0"/>
            </w:pPr>
            <w:r w:rsidRPr="004E0510">
              <w:t>See Kits on the Fly use case for details on the validated kit price.</w:t>
            </w:r>
          </w:p>
        </w:tc>
      </w:tr>
    </w:tbl>
    <w:p w:rsidR="005B2ED4" w:rsidRPr="00320A86" w:rsidRDefault="005B2ED4" w:rsidP="00687995">
      <w:pPr>
        <w:pStyle w:val="Heading3"/>
      </w:pPr>
      <w:r w:rsidRPr="00320A86">
        <w:lastRenderedPageBreak/>
        <w:t xml:space="preserve">Data/Input </w:t>
      </w:r>
      <w:r>
        <w:t>Field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57"/>
        <w:gridCol w:w="1040"/>
        <w:gridCol w:w="961"/>
        <w:gridCol w:w="1429"/>
        <w:gridCol w:w="1148"/>
        <w:gridCol w:w="1148"/>
        <w:gridCol w:w="3681"/>
      </w:tblGrid>
      <w:tr w:rsidR="005B2ED4" w:rsidRPr="00583AE6"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Min</w:t>
            </w:r>
          </w:p>
          <w:p w:rsidR="005B2ED4" w:rsidRPr="00583AE6" w:rsidRDefault="005B2ED4" w:rsidP="005B2ED4">
            <w:pPr>
              <w:pStyle w:val="BodyText"/>
              <w:spacing w:after="0"/>
              <w:rPr>
                <w:b/>
                <w:bCs/>
              </w:rPr>
            </w:pPr>
            <w:r w:rsidRPr="00583AE6">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Max</w:t>
            </w:r>
          </w:p>
          <w:p w:rsidR="005B2ED4" w:rsidRPr="00583AE6" w:rsidRDefault="005B2ED4" w:rsidP="005B2ED4">
            <w:pPr>
              <w:pStyle w:val="BodyText"/>
              <w:spacing w:after="0"/>
              <w:rPr>
                <w:b/>
                <w:bCs/>
              </w:rPr>
            </w:pPr>
            <w:r w:rsidRPr="00583AE6">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583AE6"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rPr>
                <w:bCs/>
              </w:rPr>
            </w:pPr>
            <w:r w:rsidRPr="00A05285">
              <w:rPr>
                <w:bCs/>
              </w:rPr>
              <w:t>N/A</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A05285">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A05285">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A05285">
              <w:t>Currency</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A05285">
              <w:t>4</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rsidRPr="00A05285">
              <w:t>9</w:t>
            </w: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A05285" w:rsidRDefault="005B2ED4" w:rsidP="005B2ED4">
            <w:pPr>
              <w:pStyle w:val="BodyText"/>
              <w:spacing w:after="0"/>
            </w:pPr>
            <w:r>
              <w:t>The field is pre-populated with the current kit price.</w:t>
            </w:r>
          </w:p>
        </w:tc>
      </w:tr>
    </w:tbl>
    <w:p w:rsidR="005B2ED4" w:rsidRPr="00320A86" w:rsidRDefault="005B2ED4" w:rsidP="00687995">
      <w:pPr>
        <w:pStyle w:val="Heading3"/>
      </w:pPr>
      <w:r>
        <w:t>Reason Code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31044D"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bCs/>
                <w:color w:val="000000" w:themeColor="text1"/>
                <w:szCs w:val="20"/>
              </w:rPr>
            </w:pPr>
            <w:r w:rsidRPr="0031044D">
              <w:rPr>
                <w:bCs/>
                <w:color w:val="000000" w:themeColor="text1"/>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numPr>
                <w:ilvl w:val="0"/>
                <w:numId w:val="2"/>
              </w:numPr>
              <w:rPr>
                <w:color w:val="000000" w:themeColor="text1"/>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color w:val="000000" w:themeColor="text1"/>
                <w:szCs w:val="20"/>
              </w:rPr>
            </w:pPr>
          </w:p>
        </w:tc>
      </w:tr>
    </w:tbl>
    <w:p w:rsidR="005B2ED4" w:rsidRPr="00320A86" w:rsidRDefault="005B2ED4" w:rsidP="00687995">
      <w:pPr>
        <w:pStyle w:val="Heading3"/>
      </w:pPr>
      <w:r>
        <w:t>Invalid Kit Price</w:t>
      </w:r>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1609"/>
        <w:gridCol w:w="8977"/>
      </w:tblGrid>
      <w:tr w:rsidR="005B2ED4" w:rsidRPr="008A0D1C" w:rsidTr="005B2ED4">
        <w:trPr>
          <w:cantSplit/>
        </w:trPr>
        <w:tc>
          <w:tcPr>
            <w:tcW w:w="1618" w:type="dxa"/>
            <w:tcBorders>
              <w:right w:val="single" w:sz="18" w:space="0" w:color="4F81BD"/>
            </w:tcBorders>
          </w:tcPr>
          <w:p w:rsidR="005B2ED4" w:rsidRPr="008A0D1C" w:rsidRDefault="005B2ED4" w:rsidP="005B2ED4">
            <w:pPr>
              <w:rPr>
                <w:b/>
                <w:bCs/>
                <w:szCs w:val="20"/>
              </w:rPr>
            </w:pPr>
            <w:r w:rsidRPr="008A0D1C">
              <w:rPr>
                <w:b/>
                <w:bCs/>
                <w:szCs w:val="20"/>
              </w:rPr>
              <w:t>Description</w:t>
            </w:r>
          </w:p>
        </w:tc>
        <w:tc>
          <w:tcPr>
            <w:tcW w:w="9213" w:type="dxa"/>
            <w:tcBorders>
              <w:right w:val="single" w:sz="8" w:space="0" w:color="4F81BD"/>
            </w:tcBorders>
          </w:tcPr>
          <w:p w:rsidR="005B2ED4" w:rsidRPr="008A0D1C" w:rsidRDefault="005B2ED4" w:rsidP="005B2ED4">
            <w:pPr>
              <w:rPr>
                <w:bCs/>
                <w:szCs w:val="20"/>
              </w:rPr>
            </w:pPr>
            <w:r w:rsidRPr="008A0D1C">
              <w:rPr>
                <w:bCs/>
                <w:szCs w:val="20"/>
              </w:rPr>
              <w:t>This message is displayed when the entered kit price does not meet the requirements of a kit price.</w:t>
            </w:r>
          </w:p>
        </w:tc>
      </w:tr>
      <w:tr w:rsidR="005B2ED4" w:rsidRPr="008A0D1C" w:rsidTr="005B2ED4">
        <w:trPr>
          <w:cantSplit/>
        </w:trPr>
        <w:tc>
          <w:tcPr>
            <w:tcW w:w="1618" w:type="dxa"/>
            <w:tcBorders>
              <w:bottom w:val="single" w:sz="8" w:space="0" w:color="4F81BD"/>
              <w:right w:val="single" w:sz="18" w:space="0" w:color="4F81BD"/>
            </w:tcBorders>
            <w:shd w:val="clear" w:color="auto" w:fill="D3DFEE"/>
          </w:tcPr>
          <w:p w:rsidR="005B2ED4" w:rsidRPr="008A0D1C" w:rsidRDefault="005B2ED4" w:rsidP="005B2ED4">
            <w:pPr>
              <w:rPr>
                <w:b/>
                <w:bCs/>
                <w:szCs w:val="20"/>
              </w:rPr>
            </w:pPr>
            <w:r w:rsidRPr="008A0D1C">
              <w:rPr>
                <w:b/>
                <w:bCs/>
                <w:szCs w:val="20"/>
              </w:rPr>
              <w:t>Message</w:t>
            </w:r>
          </w:p>
        </w:tc>
        <w:tc>
          <w:tcPr>
            <w:tcW w:w="9213" w:type="dxa"/>
            <w:tcBorders>
              <w:bottom w:val="single" w:sz="8" w:space="0" w:color="4F81BD"/>
              <w:right w:val="single" w:sz="8" w:space="0" w:color="4F81BD"/>
            </w:tcBorders>
            <w:shd w:val="clear" w:color="auto" w:fill="D3DFEE"/>
          </w:tcPr>
          <w:p w:rsidR="005B2ED4" w:rsidRPr="008A0D1C" w:rsidRDefault="005B2ED4" w:rsidP="005B2ED4">
            <w:pPr>
              <w:rPr>
                <w:szCs w:val="20"/>
              </w:rPr>
            </w:pPr>
            <w:r w:rsidRPr="008A0D1C">
              <w:rPr>
                <w:bCs/>
                <w:szCs w:val="20"/>
              </w:rPr>
              <w:t>Invalid Kit Price</w:t>
            </w:r>
          </w:p>
        </w:tc>
      </w:tr>
      <w:tr w:rsidR="005B2ED4" w:rsidRPr="008A0D1C" w:rsidTr="005B2ED4">
        <w:trPr>
          <w:cantSplit/>
        </w:trPr>
        <w:tc>
          <w:tcPr>
            <w:tcW w:w="1618" w:type="dxa"/>
            <w:tcBorders>
              <w:bottom w:val="single" w:sz="8" w:space="0" w:color="4F81BD"/>
              <w:right w:val="single" w:sz="18" w:space="0" w:color="4F81BD"/>
            </w:tcBorders>
            <w:shd w:val="clear" w:color="auto" w:fill="auto"/>
          </w:tcPr>
          <w:p w:rsidR="005B2ED4" w:rsidRPr="008A0D1C" w:rsidRDefault="005B2ED4" w:rsidP="005B2ED4">
            <w:pPr>
              <w:rPr>
                <w:b/>
                <w:bCs/>
                <w:szCs w:val="20"/>
              </w:rPr>
            </w:pPr>
            <w:r w:rsidRPr="008A0D1C">
              <w:rPr>
                <w:b/>
                <w:bCs/>
                <w:szCs w:val="20"/>
              </w:rPr>
              <w:t>Key prompt</w:t>
            </w:r>
          </w:p>
        </w:tc>
        <w:tc>
          <w:tcPr>
            <w:tcW w:w="9213" w:type="dxa"/>
            <w:tcBorders>
              <w:bottom w:val="single" w:sz="8" w:space="0" w:color="4F81BD"/>
              <w:right w:val="single" w:sz="8" w:space="0" w:color="4F81BD"/>
            </w:tcBorders>
          </w:tcPr>
          <w:p w:rsidR="005B2ED4" w:rsidRPr="008A0D1C" w:rsidRDefault="005B2ED4" w:rsidP="005B2ED4">
            <w:pPr>
              <w:rPr>
                <w:szCs w:val="20"/>
              </w:rPr>
            </w:pPr>
            <w:r w:rsidRPr="008A0D1C">
              <w:rPr>
                <w:szCs w:val="20"/>
              </w:rPr>
              <w:t>Ok</w:t>
            </w:r>
          </w:p>
        </w:tc>
      </w:tr>
      <w:tr w:rsidR="005B2ED4" w:rsidRPr="008A0D1C" w:rsidTr="005B2ED4">
        <w:trPr>
          <w:cantSplit/>
        </w:trPr>
        <w:tc>
          <w:tcPr>
            <w:tcW w:w="1618" w:type="dxa"/>
            <w:tcBorders>
              <w:right w:val="single" w:sz="18" w:space="0" w:color="4F81BD"/>
            </w:tcBorders>
            <w:shd w:val="clear" w:color="auto" w:fill="DBE5F1"/>
          </w:tcPr>
          <w:p w:rsidR="005B2ED4" w:rsidRPr="008A0D1C" w:rsidRDefault="005B2ED4" w:rsidP="005B2ED4">
            <w:pPr>
              <w:rPr>
                <w:b/>
                <w:bCs/>
                <w:szCs w:val="20"/>
              </w:rPr>
            </w:pPr>
            <w:r w:rsidRPr="008A0D1C">
              <w:rPr>
                <w:b/>
                <w:bCs/>
                <w:szCs w:val="20"/>
              </w:rPr>
              <w:t>Notes</w:t>
            </w:r>
          </w:p>
        </w:tc>
        <w:tc>
          <w:tcPr>
            <w:tcW w:w="9213" w:type="dxa"/>
            <w:tcBorders>
              <w:right w:val="single" w:sz="8" w:space="0" w:color="4F81BD"/>
            </w:tcBorders>
            <w:shd w:val="clear" w:color="auto" w:fill="DBE5F1"/>
          </w:tcPr>
          <w:p w:rsidR="005B2ED4" w:rsidRPr="008A0D1C" w:rsidRDefault="005B2ED4" w:rsidP="005B2ED4">
            <w:pPr>
              <w:rPr>
                <w:szCs w:val="20"/>
              </w:rPr>
            </w:pPr>
            <w:r w:rsidRPr="008A0D1C">
              <w:rPr>
                <w:szCs w:val="20"/>
              </w:rPr>
              <w:t>Configurable database message</w:t>
            </w:r>
          </w:p>
        </w:tc>
      </w:tr>
    </w:tbl>
    <w:p w:rsidR="005B2ED4" w:rsidRPr="00687995" w:rsidRDefault="00427C4A" w:rsidP="00687995">
      <w:pPr>
        <w:pStyle w:val="Heading2"/>
      </w:pPr>
      <w:bookmarkStart w:id="76" w:name="_Toc356903988"/>
      <w:r w:rsidRPr="00427C4A">
        <w:t>Item Entry – With Kit Items</w:t>
      </w:r>
      <w:bookmarkEnd w:id="75"/>
      <w:bookmarkEnd w:id="76"/>
    </w:p>
    <w:p w:rsidR="005B2ED4" w:rsidRPr="00AB2FEF" w:rsidRDefault="005B2ED4" w:rsidP="005B2ED4">
      <w:pPr>
        <w:pStyle w:val="BodyText"/>
      </w:pPr>
      <w:r w:rsidRPr="00AB2FEF">
        <w:t>The Item Entry screen allows the operator or customer to add items to a basket or select an option from the menu</w:t>
      </w:r>
      <w:r w:rsidRPr="00AB2FEF">
        <w:rPr>
          <w:bCs/>
        </w:rPr>
        <w:t xml:space="preserve">.  </w:t>
      </w:r>
      <w:r>
        <w:rPr>
          <w:bCs/>
        </w:rPr>
        <w:t xml:space="preserve">Once a kit is added to the </w:t>
      </w:r>
      <w:r w:rsidRPr="00AB2FEF">
        <w:rPr>
          <w:bCs/>
        </w:rPr>
        <w:t xml:space="preserve">basket, the system displays the </w:t>
      </w:r>
      <w:r>
        <w:rPr>
          <w:bCs/>
        </w:rPr>
        <w:t>kit name below each of the SKUs in the kit.  The system displays the pro-rated price applied to the kit item</w:t>
      </w:r>
      <w:r>
        <w:t>.</w:t>
      </w:r>
    </w:p>
    <w:p w:rsidR="005B2ED4" w:rsidRDefault="005B2ED4" w:rsidP="00687995">
      <w:pPr>
        <w:pStyle w:val="Heading3"/>
      </w:pPr>
      <w:r w:rsidRPr="00320A86">
        <w:t>Mockup</w:t>
      </w:r>
    </w:p>
    <w:p w:rsidR="005B2ED4" w:rsidRPr="00196968" w:rsidRDefault="005B2ED4" w:rsidP="005B2ED4">
      <w:pPr>
        <w:pStyle w:val="BodyText"/>
      </w:pPr>
      <w:r>
        <w:rPr>
          <w:noProof/>
        </w:rPr>
        <w:drawing>
          <wp:inline distT="0" distB="0" distL="0" distR="0">
            <wp:extent cx="6858000" cy="4046855"/>
            <wp:effectExtent l="19050" t="0" r="0" b="0"/>
            <wp:docPr id="10" name="Picture 8" descr="Item Entry With K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Entry With Kits.png"/>
                    <pic:cNvPicPr/>
                  </pic:nvPicPr>
                  <pic:blipFill>
                    <a:blip r:embed="rId20" cstate="print"/>
                    <a:stretch>
                      <a:fillRect/>
                    </a:stretch>
                  </pic:blipFill>
                  <pic:spPr>
                    <a:xfrm>
                      <a:off x="0" y="0"/>
                      <a:ext cx="6858000" cy="4046855"/>
                    </a:xfrm>
                    <a:prstGeom prst="rect">
                      <a:avLst/>
                    </a:prstGeom>
                  </pic:spPr>
                </pic:pic>
              </a:graphicData>
            </a:graphic>
          </wp:inline>
        </w:drawing>
      </w:r>
    </w:p>
    <w:p w:rsidR="005B2ED4" w:rsidRPr="00196968" w:rsidRDefault="005B2ED4" w:rsidP="005B2ED4">
      <w:pPr>
        <w:pStyle w:val="Caption"/>
        <w:rPr>
          <w:color w:val="000000" w:themeColor="text1"/>
        </w:rPr>
      </w:pPr>
      <w:r w:rsidRPr="00196968">
        <w:rPr>
          <w:color w:val="000000" w:themeColor="text1"/>
        </w:rPr>
        <w:t xml:space="preserve">Figure </w:t>
      </w:r>
      <w:r w:rsidR="005476C4" w:rsidRPr="00196968">
        <w:rPr>
          <w:color w:val="000000" w:themeColor="text1"/>
        </w:rPr>
        <w:fldChar w:fldCharType="begin"/>
      </w:r>
      <w:r w:rsidRPr="00196968">
        <w:rPr>
          <w:color w:val="000000" w:themeColor="text1"/>
        </w:rPr>
        <w:instrText xml:space="preserve"> SEQ Figure \* ARABIC </w:instrText>
      </w:r>
      <w:r w:rsidR="005476C4" w:rsidRPr="00196968">
        <w:rPr>
          <w:color w:val="000000" w:themeColor="text1"/>
        </w:rPr>
        <w:fldChar w:fldCharType="separate"/>
      </w:r>
      <w:r w:rsidR="00492920">
        <w:rPr>
          <w:noProof/>
          <w:color w:val="000000" w:themeColor="text1"/>
        </w:rPr>
        <w:t>6</w:t>
      </w:r>
      <w:r w:rsidR="005476C4" w:rsidRPr="00196968">
        <w:rPr>
          <w:color w:val="000000" w:themeColor="text1"/>
        </w:rPr>
        <w:fldChar w:fldCharType="end"/>
      </w:r>
      <w:r w:rsidRPr="00196968">
        <w:rPr>
          <w:color w:val="000000" w:themeColor="text1"/>
        </w:rPr>
        <w:t>: Item Entry – With Kit Items</w:t>
      </w:r>
    </w:p>
    <w:p w:rsidR="005B2ED4" w:rsidRPr="00320A86" w:rsidRDefault="005B2ED4" w:rsidP="00687995">
      <w:pPr>
        <w:pStyle w:val="Heading3"/>
      </w:pPr>
      <w:r w:rsidRPr="00320A86">
        <w:t>Instruction</w:t>
      </w:r>
      <w:r>
        <w:t xml:space="preserve"> Text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5B2ED4" w:rsidRPr="00583AE6" w:rsidTr="005B2ED4">
        <w:trPr>
          <w:cantSplit/>
        </w:trPr>
        <w:tc>
          <w:tcPr>
            <w:tcW w:w="10809"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rPr>
                <w:b/>
                <w:bCs/>
                <w:szCs w:val="20"/>
              </w:rPr>
            </w:pPr>
            <w:r>
              <w:rPr>
                <w:b/>
                <w:bCs/>
                <w:szCs w:val="20"/>
              </w:rPr>
              <w:t>Instructions</w:t>
            </w:r>
          </w:p>
        </w:tc>
      </w:tr>
      <w:tr w:rsidR="005B2ED4" w:rsidRPr="00583AE6" w:rsidTr="005B2ED4">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5B2ED4" w:rsidRPr="00471998" w:rsidRDefault="005B2ED4" w:rsidP="005B2ED4">
            <w:pPr>
              <w:rPr>
                <w:bCs/>
                <w:szCs w:val="20"/>
              </w:rPr>
            </w:pPr>
            <w:r>
              <w:rPr>
                <w:bCs/>
                <w:szCs w:val="20"/>
              </w:rPr>
              <w:t>None</w:t>
            </w:r>
          </w:p>
        </w:tc>
      </w:tr>
    </w:tbl>
    <w:p w:rsidR="005B2ED4" w:rsidRPr="00320A86" w:rsidRDefault="005B2ED4" w:rsidP="00687995">
      <w:pPr>
        <w:pStyle w:val="Heading3"/>
      </w:pPr>
      <w:r w:rsidRPr="00320A86">
        <w:lastRenderedPageBreak/>
        <w:t>Navigation</w:t>
      </w:r>
      <w:r>
        <w:t>/Menu Key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4"/>
        <w:gridCol w:w="1545"/>
        <w:gridCol w:w="3699"/>
        <w:gridCol w:w="3606"/>
      </w:tblGrid>
      <w:tr w:rsidR="005B2ED4" w:rsidRPr="00583AE6" w:rsidTr="005B2ED4">
        <w:trPr>
          <w:cantSplit/>
        </w:trPr>
        <w:tc>
          <w:tcPr>
            <w:tcW w:w="17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Label</w:t>
            </w:r>
          </w:p>
        </w:tc>
        <w:tc>
          <w:tcPr>
            <w:tcW w:w="1573" w:type="dxa"/>
            <w:tcBorders>
              <w:top w:val="single" w:sz="8" w:space="0" w:color="4F81BD"/>
              <w:left w:val="single" w:sz="8" w:space="0" w:color="4F81BD"/>
              <w:bottom w:val="single" w:sz="18" w:space="0" w:color="4F81BD"/>
              <w:right w:val="single" w:sz="8" w:space="0" w:color="4F81BD"/>
            </w:tcBorders>
          </w:tcPr>
          <w:p w:rsidR="005B2ED4" w:rsidRDefault="005B2ED4" w:rsidP="005B2ED4">
            <w:pPr>
              <w:pStyle w:val="BodyText"/>
              <w:spacing w:after="0"/>
              <w:rPr>
                <w:b/>
                <w:bCs/>
              </w:rPr>
            </w:pPr>
            <w:r>
              <w:rPr>
                <w:b/>
                <w:bCs/>
              </w:rPr>
              <w:t>State</w:t>
            </w:r>
          </w:p>
        </w:tc>
        <w:tc>
          <w:tcPr>
            <w:tcW w:w="379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Pr>
                <w:b/>
                <w:bCs/>
              </w:rPr>
              <w:t>Next Screen</w:t>
            </w:r>
          </w:p>
        </w:tc>
        <w:tc>
          <w:tcPr>
            <w:tcW w:w="3701"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196968" w:rsidTr="005B2ED4">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r>
              <w:rPr>
                <w:color w:val="000000" w:themeColor="text1"/>
              </w:rPr>
              <w:t>See Sale: Item Entry Screen</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numPr>
                <w:ilvl w:val="0"/>
                <w:numId w:val="29"/>
              </w:numPr>
              <w:spacing w:after="0"/>
              <w:rPr>
                <w:color w:val="000000" w:themeColor="text1"/>
              </w:rPr>
            </w:pP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r>
    </w:tbl>
    <w:p w:rsidR="005B2ED4" w:rsidRPr="00320A86" w:rsidRDefault="005B2ED4" w:rsidP="00687995">
      <w:pPr>
        <w:pStyle w:val="Heading3"/>
      </w:pPr>
      <w:r w:rsidRPr="00320A86">
        <w:t xml:space="preserve">Data/Input </w:t>
      </w:r>
      <w:r>
        <w:t>Field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6"/>
        <w:gridCol w:w="1040"/>
        <w:gridCol w:w="961"/>
        <w:gridCol w:w="1414"/>
        <w:gridCol w:w="1150"/>
        <w:gridCol w:w="1150"/>
        <w:gridCol w:w="3683"/>
      </w:tblGrid>
      <w:tr w:rsidR="005B2ED4" w:rsidRPr="00583AE6" w:rsidTr="005B2ED4">
        <w:trPr>
          <w:cantSplit/>
        </w:trPr>
        <w:tc>
          <w:tcPr>
            <w:tcW w:w="118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Label</w:t>
            </w:r>
          </w:p>
        </w:tc>
        <w:tc>
          <w:tcPr>
            <w:tcW w:w="1042"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Editable</w:t>
            </w:r>
          </w:p>
        </w:tc>
        <w:tc>
          <w:tcPr>
            <w:tcW w:w="9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Req’d?</w:t>
            </w:r>
          </w:p>
        </w:tc>
        <w:tc>
          <w:tcPr>
            <w:tcW w:w="1453"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Data Type</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Min</w:t>
            </w:r>
          </w:p>
          <w:p w:rsidR="005B2ED4" w:rsidRPr="00583AE6" w:rsidRDefault="005B2ED4" w:rsidP="005B2ED4">
            <w:pPr>
              <w:pStyle w:val="BodyText"/>
              <w:spacing w:after="0"/>
              <w:rPr>
                <w:b/>
                <w:bCs/>
              </w:rPr>
            </w:pPr>
            <w:r w:rsidRPr="00583AE6">
              <w:rPr>
                <w:b/>
                <w:bCs/>
              </w:rPr>
              <w:t>Length</w:t>
            </w:r>
          </w:p>
        </w:tc>
        <w:tc>
          <w:tcPr>
            <w:tcW w:w="1164"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Max</w:t>
            </w:r>
          </w:p>
          <w:p w:rsidR="005B2ED4" w:rsidRPr="00583AE6" w:rsidRDefault="005B2ED4" w:rsidP="005B2ED4">
            <w:pPr>
              <w:pStyle w:val="BodyText"/>
              <w:spacing w:after="0"/>
              <w:rPr>
                <w:b/>
                <w:bCs/>
              </w:rPr>
            </w:pPr>
            <w:r w:rsidRPr="00583AE6">
              <w:rPr>
                <w:b/>
                <w:bCs/>
              </w:rPr>
              <w:t>Length</w:t>
            </w:r>
          </w:p>
        </w:tc>
        <w:tc>
          <w:tcPr>
            <w:tcW w:w="3840" w:type="dxa"/>
            <w:tcBorders>
              <w:top w:val="single" w:sz="8" w:space="0" w:color="4F81BD"/>
              <w:left w:val="single" w:sz="8" w:space="0" w:color="4F81BD"/>
              <w:bottom w:val="single" w:sz="18" w:space="0" w:color="4F81BD"/>
              <w:right w:val="single" w:sz="8" w:space="0" w:color="4F81BD"/>
            </w:tcBorders>
          </w:tcPr>
          <w:p w:rsidR="005B2ED4" w:rsidRPr="00583AE6" w:rsidRDefault="005B2ED4" w:rsidP="005B2ED4">
            <w:pPr>
              <w:pStyle w:val="BodyText"/>
              <w:spacing w:after="0"/>
              <w:rPr>
                <w:b/>
                <w:bCs/>
              </w:rPr>
            </w:pPr>
            <w:r w:rsidRPr="00583AE6">
              <w:rPr>
                <w:b/>
                <w:bCs/>
              </w:rPr>
              <w:t>Notes</w:t>
            </w:r>
          </w:p>
        </w:tc>
      </w:tr>
      <w:tr w:rsidR="005B2ED4" w:rsidRPr="00196968" w:rsidTr="005B2ED4">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r>
              <w:rPr>
                <w:color w:val="000000" w:themeColor="text1"/>
              </w:rPr>
              <w:t>See Sale: Item Entry Screen</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5B2ED4" w:rsidRPr="00196968" w:rsidRDefault="005B2ED4" w:rsidP="005B2ED4">
            <w:pPr>
              <w:pStyle w:val="BodyText"/>
              <w:spacing w:after="0"/>
              <w:rPr>
                <w:color w:val="000000" w:themeColor="text1"/>
              </w:rPr>
            </w:pPr>
          </w:p>
        </w:tc>
      </w:tr>
    </w:tbl>
    <w:p w:rsidR="005B2ED4" w:rsidRPr="00320A86" w:rsidRDefault="005B2ED4" w:rsidP="00687995">
      <w:pPr>
        <w:pStyle w:val="Heading3"/>
      </w:pPr>
      <w:r>
        <w:t>Reason Code Enhancements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2ED4" w:rsidRPr="00166947" w:rsidTr="005B2ED4">
        <w:trPr>
          <w:cantSplit/>
        </w:trPr>
        <w:tc>
          <w:tcPr>
            <w:tcW w:w="1284"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rPr>
            </w:pPr>
            <w:r>
              <w:rPr>
                <w:b/>
              </w:rPr>
              <w:t>Reason Code</w:t>
            </w:r>
          </w:p>
        </w:tc>
        <w:tc>
          <w:tcPr>
            <w:tcW w:w="2310" w:type="pct"/>
            <w:tcBorders>
              <w:top w:val="single" w:sz="8" w:space="0" w:color="4F81BD"/>
              <w:left w:val="single" w:sz="8" w:space="0" w:color="4F81BD"/>
              <w:bottom w:val="single" w:sz="18" w:space="0" w:color="4F81BD"/>
              <w:right w:val="single" w:sz="8" w:space="0" w:color="4F81BD"/>
            </w:tcBorders>
          </w:tcPr>
          <w:p w:rsidR="005B2ED4" w:rsidRDefault="005B2ED4" w:rsidP="005B2ED4">
            <w:pPr>
              <w:rPr>
                <w:b/>
                <w:szCs w:val="20"/>
              </w:rPr>
            </w:pPr>
            <w:r>
              <w:rPr>
                <w:b/>
                <w:szCs w:val="20"/>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2ED4" w:rsidRPr="00166947" w:rsidRDefault="005B2ED4" w:rsidP="005B2ED4">
            <w:pPr>
              <w:rPr>
                <w:b/>
                <w:szCs w:val="20"/>
              </w:rPr>
            </w:pPr>
            <w:r>
              <w:rPr>
                <w:b/>
                <w:szCs w:val="20"/>
              </w:rPr>
              <w:t>Default Value</w:t>
            </w:r>
          </w:p>
        </w:tc>
      </w:tr>
      <w:tr w:rsidR="005B2ED4" w:rsidRPr="0031044D" w:rsidTr="005B2ED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bCs/>
                <w:color w:val="000000" w:themeColor="text1"/>
                <w:szCs w:val="20"/>
              </w:rPr>
            </w:pPr>
            <w:r w:rsidRPr="0031044D">
              <w:rPr>
                <w:bCs/>
                <w:color w:val="000000" w:themeColor="text1"/>
                <w:szCs w:val="20"/>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numPr>
                <w:ilvl w:val="0"/>
                <w:numId w:val="2"/>
              </w:numPr>
              <w:rPr>
                <w:color w:val="000000" w:themeColor="text1"/>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2ED4" w:rsidRPr="0031044D" w:rsidRDefault="005B2ED4" w:rsidP="005B2ED4">
            <w:pPr>
              <w:rPr>
                <w:color w:val="000000" w:themeColor="text1"/>
                <w:szCs w:val="20"/>
              </w:rPr>
            </w:pPr>
          </w:p>
        </w:tc>
      </w:tr>
    </w:tbl>
    <w:p w:rsidR="00A36851" w:rsidRDefault="00A36851" w:rsidP="00A36851">
      <w:pPr>
        <w:pStyle w:val="Heading1"/>
        <w:rPr>
          <w:i/>
        </w:rPr>
      </w:pPr>
      <w:bookmarkStart w:id="77" w:name="_Toc356903989"/>
      <w:r>
        <w:rPr>
          <w:i/>
        </w:rPr>
        <w:t>Business Sign Off</w:t>
      </w:r>
      <w:bookmarkEnd w:id="66"/>
      <w:bookmarkEnd w:id="77"/>
    </w:p>
    <w:tbl>
      <w:tblPr>
        <w:tblW w:w="4935"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3699"/>
        <w:gridCol w:w="3344"/>
        <w:gridCol w:w="3597"/>
      </w:tblGrid>
      <w:tr w:rsidR="00A36851" w:rsidRPr="00583AE6" w:rsidTr="005B2ED4">
        <w:trPr>
          <w:cantSplit/>
        </w:trPr>
        <w:tc>
          <w:tcPr>
            <w:tcW w:w="3791"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rPr>
            </w:pPr>
            <w:r>
              <w:rPr>
                <w:b/>
              </w:rPr>
              <w:t>Name</w:t>
            </w:r>
          </w:p>
        </w:tc>
        <w:tc>
          <w:tcPr>
            <w:tcW w:w="3405" w:type="dxa"/>
            <w:tcBorders>
              <w:top w:val="single" w:sz="8" w:space="0" w:color="4F81BD"/>
              <w:left w:val="single" w:sz="8" w:space="0" w:color="4F81BD"/>
              <w:bottom w:val="single" w:sz="18" w:space="0" w:color="4F81BD"/>
              <w:right w:val="single" w:sz="8" w:space="0" w:color="4F81BD"/>
            </w:tcBorders>
          </w:tcPr>
          <w:p w:rsidR="00A36851" w:rsidRDefault="00A36851" w:rsidP="005B2ED4">
            <w:pPr>
              <w:rPr>
                <w:b/>
                <w:szCs w:val="20"/>
              </w:rPr>
            </w:pPr>
            <w:r>
              <w:rPr>
                <w:b/>
                <w:szCs w:val="20"/>
              </w:rPr>
              <w:t>Organization</w:t>
            </w:r>
          </w:p>
        </w:tc>
        <w:tc>
          <w:tcPr>
            <w:tcW w:w="3691"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szCs w:val="20"/>
              </w:rPr>
            </w:pPr>
            <w:r>
              <w:rPr>
                <w:b/>
                <w:szCs w:val="20"/>
              </w:rPr>
              <w:t>Date</w:t>
            </w:r>
          </w:p>
        </w:tc>
      </w:tr>
      <w:tr w:rsidR="00A36851" w:rsidRPr="00583AE6" w:rsidTr="005B2ED4">
        <w:trPr>
          <w:cantSplit/>
        </w:trPr>
        <w:tc>
          <w:tcPr>
            <w:tcW w:w="3791" w:type="dxa"/>
            <w:tcBorders>
              <w:top w:val="single" w:sz="8" w:space="0" w:color="4F81BD"/>
              <w:left w:val="single" w:sz="8" w:space="0" w:color="4F81BD"/>
              <w:bottom w:val="single" w:sz="8" w:space="0" w:color="4F81BD"/>
              <w:right w:val="single" w:sz="8" w:space="0" w:color="4F81BD"/>
            </w:tcBorders>
            <w:shd w:val="clear" w:color="auto" w:fill="D3DFEE"/>
          </w:tcPr>
          <w:p w:rsidR="00A36851" w:rsidRPr="006D10B4" w:rsidRDefault="00A36851" w:rsidP="005B2ED4">
            <w:pPr>
              <w:rPr>
                <w:color w:val="FF0000"/>
                <w:szCs w:val="20"/>
              </w:rPr>
            </w:pPr>
            <w:r>
              <w:rPr>
                <w:color w:val="FF0000"/>
                <w:szCs w:val="20"/>
              </w:rPr>
              <w:t>&lt;Name of signer&gt;</w:t>
            </w:r>
          </w:p>
        </w:tc>
        <w:tc>
          <w:tcPr>
            <w:tcW w:w="3405" w:type="dxa"/>
            <w:tcBorders>
              <w:top w:val="single" w:sz="8" w:space="0" w:color="4F81BD"/>
              <w:left w:val="single" w:sz="8" w:space="0" w:color="4F81BD"/>
              <w:bottom w:val="single" w:sz="8" w:space="0" w:color="4F81BD"/>
              <w:right w:val="single" w:sz="8" w:space="0" w:color="4F81BD"/>
            </w:tcBorders>
            <w:shd w:val="clear" w:color="auto" w:fill="D3DFEE"/>
          </w:tcPr>
          <w:p w:rsidR="00A36851" w:rsidRPr="004855CF" w:rsidRDefault="00A36851" w:rsidP="005B2ED4">
            <w:pPr>
              <w:rPr>
                <w:color w:val="FF0000"/>
                <w:szCs w:val="20"/>
              </w:rPr>
            </w:pPr>
            <w:r>
              <w:rPr>
                <w:color w:val="FF0000"/>
                <w:szCs w:val="20"/>
              </w:rPr>
              <w:t>&lt;Organization of signer if applicable&gt;</w:t>
            </w:r>
          </w:p>
        </w:tc>
        <w:tc>
          <w:tcPr>
            <w:tcW w:w="3691" w:type="dxa"/>
            <w:tcBorders>
              <w:top w:val="single" w:sz="8" w:space="0" w:color="4F81BD"/>
              <w:left w:val="single" w:sz="8" w:space="0" w:color="4F81BD"/>
              <w:bottom w:val="single" w:sz="8" w:space="0" w:color="4F81BD"/>
              <w:right w:val="single" w:sz="8" w:space="0" w:color="4F81BD"/>
            </w:tcBorders>
            <w:shd w:val="clear" w:color="auto" w:fill="D3DFEE"/>
          </w:tcPr>
          <w:p w:rsidR="00A36851" w:rsidRPr="004855CF" w:rsidRDefault="00A36851" w:rsidP="005B2ED4">
            <w:pPr>
              <w:rPr>
                <w:color w:val="FF0000"/>
                <w:szCs w:val="20"/>
              </w:rPr>
            </w:pPr>
            <w:r>
              <w:rPr>
                <w:color w:val="FF0000"/>
                <w:szCs w:val="20"/>
              </w:rPr>
              <w:t>&lt;date of sign off&gt;</w:t>
            </w:r>
          </w:p>
        </w:tc>
      </w:tr>
    </w:tbl>
    <w:p w:rsidR="00A36851" w:rsidRPr="003E2D3E" w:rsidRDefault="00A36851" w:rsidP="00A36851">
      <w:pPr>
        <w:pStyle w:val="Heading1"/>
        <w:rPr>
          <w:i/>
        </w:rPr>
      </w:pPr>
      <w:bookmarkStart w:id="78" w:name="_Toc320880026"/>
      <w:bookmarkStart w:id="79" w:name="_Toc356903990"/>
      <w:r w:rsidRPr="003E2D3E">
        <w:rPr>
          <w:i/>
        </w:rPr>
        <w:t>Revision History</w:t>
      </w:r>
      <w:bookmarkEnd w:id="78"/>
      <w:bookmarkEnd w:id="79"/>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981"/>
        <w:gridCol w:w="5989"/>
        <w:gridCol w:w="1440"/>
        <w:gridCol w:w="1154"/>
      </w:tblGrid>
      <w:tr w:rsidR="00A36851" w:rsidRPr="00583AE6" w:rsidTr="00D27155">
        <w:trPr>
          <w:cantSplit/>
        </w:trPr>
        <w:tc>
          <w:tcPr>
            <w:tcW w:w="1981"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rPr>
            </w:pPr>
            <w:r w:rsidRPr="00166947">
              <w:rPr>
                <w:b/>
              </w:rPr>
              <w:t>Reviser</w:t>
            </w:r>
          </w:p>
        </w:tc>
        <w:tc>
          <w:tcPr>
            <w:tcW w:w="5989"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vanish/>
                <w:szCs w:val="20"/>
              </w:rPr>
            </w:pPr>
            <w:r w:rsidRPr="00166947">
              <w:rPr>
                <w:b/>
                <w:szCs w:val="20"/>
              </w:rPr>
              <w:t>Revision</w:t>
            </w:r>
          </w:p>
        </w:tc>
        <w:tc>
          <w:tcPr>
            <w:tcW w:w="1440"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szCs w:val="20"/>
              </w:rPr>
            </w:pPr>
            <w:r w:rsidRPr="00166947">
              <w:rPr>
                <w:b/>
                <w:szCs w:val="20"/>
              </w:rPr>
              <w:t>Date</w:t>
            </w:r>
          </w:p>
        </w:tc>
        <w:tc>
          <w:tcPr>
            <w:tcW w:w="1154" w:type="dxa"/>
            <w:tcBorders>
              <w:top w:val="single" w:sz="8" w:space="0" w:color="4F81BD"/>
              <w:left w:val="single" w:sz="8" w:space="0" w:color="4F81BD"/>
              <w:bottom w:val="single" w:sz="18" w:space="0" w:color="4F81BD"/>
              <w:right w:val="single" w:sz="8" w:space="0" w:color="4F81BD"/>
            </w:tcBorders>
          </w:tcPr>
          <w:p w:rsidR="00A36851" w:rsidRPr="00166947" w:rsidRDefault="00A36851" w:rsidP="005B2ED4">
            <w:pPr>
              <w:rPr>
                <w:b/>
                <w:szCs w:val="20"/>
              </w:rPr>
            </w:pPr>
            <w:r w:rsidRPr="00166947">
              <w:rPr>
                <w:b/>
                <w:szCs w:val="20"/>
              </w:rPr>
              <w:t>Version</w:t>
            </w:r>
          </w:p>
        </w:tc>
      </w:tr>
      <w:tr w:rsidR="00716808" w:rsidRPr="005B2ED4" w:rsidTr="00D27155">
        <w:trPr>
          <w:cantSplit/>
        </w:trPr>
        <w:tc>
          <w:tcPr>
            <w:tcW w:w="1981" w:type="dxa"/>
            <w:tcBorders>
              <w:top w:val="single" w:sz="8" w:space="0" w:color="4F81BD"/>
              <w:left w:val="single" w:sz="8" w:space="0" w:color="4F81BD"/>
              <w:bottom w:val="single" w:sz="8" w:space="0" w:color="4F81BD"/>
              <w:right w:val="single" w:sz="8" w:space="0" w:color="4F81BD"/>
            </w:tcBorders>
            <w:shd w:val="clear" w:color="auto" w:fill="D3DFEE"/>
          </w:tcPr>
          <w:p w:rsidR="00716808" w:rsidRDefault="00716808" w:rsidP="005B2ED4">
            <w:pPr>
              <w:rPr>
                <w:szCs w:val="20"/>
              </w:rPr>
            </w:pPr>
            <w:r>
              <w:rPr>
                <w:szCs w:val="20"/>
              </w:rPr>
              <w:t>Amy Lackas</w:t>
            </w:r>
          </w:p>
        </w:tc>
        <w:tc>
          <w:tcPr>
            <w:tcW w:w="5989" w:type="dxa"/>
            <w:tcBorders>
              <w:top w:val="single" w:sz="8" w:space="0" w:color="4F81BD"/>
              <w:left w:val="single" w:sz="8" w:space="0" w:color="4F81BD"/>
              <w:bottom w:val="single" w:sz="8" w:space="0" w:color="4F81BD"/>
              <w:right w:val="single" w:sz="8" w:space="0" w:color="4F81BD"/>
            </w:tcBorders>
            <w:shd w:val="clear" w:color="auto" w:fill="D3DFEE"/>
          </w:tcPr>
          <w:p w:rsidR="005E5C7A" w:rsidRPr="004E0510" w:rsidRDefault="005E5B3B" w:rsidP="00D331EF">
            <w:pPr>
              <w:rPr>
                <w:szCs w:val="20"/>
              </w:rPr>
            </w:pPr>
            <w:r>
              <w:rPr>
                <w:szCs w:val="20"/>
              </w:rPr>
              <w:t>Initial document created</w:t>
            </w:r>
            <w:r w:rsidR="00D331EF">
              <w:rPr>
                <w:szCs w:val="20"/>
              </w:rPr>
              <w:t>.  This version includes the following changes:  Employee Transaction.</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716808" w:rsidRDefault="00D331EF" w:rsidP="005B2ED4">
            <w:pPr>
              <w:rPr>
                <w:szCs w:val="20"/>
              </w:rPr>
            </w:pPr>
            <w:r>
              <w:rPr>
                <w:szCs w:val="20"/>
              </w:rPr>
              <w:t>07/16/2013</w:t>
            </w:r>
          </w:p>
        </w:tc>
        <w:tc>
          <w:tcPr>
            <w:tcW w:w="1154" w:type="dxa"/>
            <w:tcBorders>
              <w:top w:val="single" w:sz="8" w:space="0" w:color="4F81BD"/>
              <w:left w:val="single" w:sz="8" w:space="0" w:color="4F81BD"/>
              <w:bottom w:val="single" w:sz="8" w:space="0" w:color="4F81BD"/>
              <w:right w:val="single" w:sz="8" w:space="0" w:color="4F81BD"/>
            </w:tcBorders>
            <w:shd w:val="clear" w:color="auto" w:fill="D3DFEE"/>
          </w:tcPr>
          <w:p w:rsidR="00716808" w:rsidRDefault="005E5B3B" w:rsidP="005B2ED4">
            <w:pPr>
              <w:rPr>
                <w:szCs w:val="20"/>
              </w:rPr>
            </w:pPr>
            <w:r>
              <w:rPr>
                <w:szCs w:val="20"/>
              </w:rPr>
              <w:t>1.0</w:t>
            </w:r>
          </w:p>
        </w:tc>
      </w:tr>
      <w:tr w:rsidR="00D27155" w:rsidRPr="005B2ED4" w:rsidTr="00D27155">
        <w:trPr>
          <w:cantSplit/>
          <w:ins w:id="80" w:author="Amy Byers" w:date="2014-09-10T14:36:00Z"/>
        </w:trPr>
        <w:tc>
          <w:tcPr>
            <w:tcW w:w="1981" w:type="dxa"/>
            <w:tcBorders>
              <w:top w:val="single" w:sz="8" w:space="0" w:color="4F81BD"/>
              <w:left w:val="single" w:sz="8" w:space="0" w:color="4F81BD"/>
              <w:bottom w:val="single" w:sz="8" w:space="0" w:color="4F81BD"/>
              <w:right w:val="single" w:sz="8" w:space="0" w:color="4F81BD"/>
            </w:tcBorders>
            <w:shd w:val="clear" w:color="auto" w:fill="D3DFEE"/>
          </w:tcPr>
          <w:p w:rsidR="00D27155" w:rsidRDefault="00D27155" w:rsidP="005B2ED4">
            <w:pPr>
              <w:rPr>
                <w:ins w:id="81" w:author="Amy Byers" w:date="2014-09-10T14:36:00Z"/>
                <w:szCs w:val="20"/>
              </w:rPr>
            </w:pPr>
            <w:ins w:id="82" w:author="Amy Byers" w:date="2014-09-10T14:37:00Z">
              <w:r>
                <w:rPr>
                  <w:szCs w:val="20"/>
                </w:rPr>
                <w:t>Amy Byers</w:t>
              </w:r>
            </w:ins>
          </w:p>
        </w:tc>
        <w:tc>
          <w:tcPr>
            <w:tcW w:w="5989" w:type="dxa"/>
            <w:tcBorders>
              <w:top w:val="single" w:sz="8" w:space="0" w:color="4F81BD"/>
              <w:left w:val="single" w:sz="8" w:space="0" w:color="4F81BD"/>
              <w:bottom w:val="single" w:sz="8" w:space="0" w:color="4F81BD"/>
              <w:right w:val="single" w:sz="8" w:space="0" w:color="4F81BD"/>
            </w:tcBorders>
            <w:shd w:val="clear" w:color="auto" w:fill="D3DFEE"/>
          </w:tcPr>
          <w:p w:rsidR="00D27155" w:rsidRDefault="00D27155" w:rsidP="00D331EF">
            <w:pPr>
              <w:rPr>
                <w:ins w:id="83" w:author="Amy Byers" w:date="2014-09-10T14:36:00Z"/>
                <w:szCs w:val="20"/>
              </w:rPr>
            </w:pPr>
            <w:ins w:id="84" w:author="Amy Byers" w:date="2014-09-10T14:37:00Z">
              <w:r>
                <w:rPr>
                  <w:szCs w:val="20"/>
                </w:rPr>
                <w:t>Added clarification that extreme discounting is evaluated and manager approval received if excess.</w:t>
              </w:r>
            </w:ins>
          </w:p>
        </w:tc>
        <w:tc>
          <w:tcPr>
            <w:tcW w:w="1440" w:type="dxa"/>
            <w:tcBorders>
              <w:top w:val="single" w:sz="8" w:space="0" w:color="4F81BD"/>
              <w:left w:val="single" w:sz="8" w:space="0" w:color="4F81BD"/>
              <w:bottom w:val="single" w:sz="8" w:space="0" w:color="4F81BD"/>
              <w:right w:val="single" w:sz="8" w:space="0" w:color="4F81BD"/>
            </w:tcBorders>
            <w:shd w:val="clear" w:color="auto" w:fill="D3DFEE"/>
          </w:tcPr>
          <w:p w:rsidR="00D27155" w:rsidRDefault="00D27155" w:rsidP="005B2ED4">
            <w:pPr>
              <w:rPr>
                <w:ins w:id="85" w:author="Amy Byers" w:date="2014-09-10T14:36:00Z"/>
                <w:szCs w:val="20"/>
              </w:rPr>
            </w:pPr>
            <w:ins w:id="86" w:author="Amy Byers" w:date="2014-09-10T14:37:00Z">
              <w:r>
                <w:rPr>
                  <w:szCs w:val="20"/>
                </w:rPr>
                <w:t>9/10/2014</w:t>
              </w:r>
            </w:ins>
          </w:p>
        </w:tc>
        <w:tc>
          <w:tcPr>
            <w:tcW w:w="1154" w:type="dxa"/>
            <w:tcBorders>
              <w:top w:val="single" w:sz="8" w:space="0" w:color="4F81BD"/>
              <w:left w:val="single" w:sz="8" w:space="0" w:color="4F81BD"/>
              <w:bottom w:val="single" w:sz="8" w:space="0" w:color="4F81BD"/>
              <w:right w:val="single" w:sz="8" w:space="0" w:color="4F81BD"/>
            </w:tcBorders>
            <w:shd w:val="clear" w:color="auto" w:fill="D3DFEE"/>
          </w:tcPr>
          <w:p w:rsidR="00D27155" w:rsidRDefault="00D27155" w:rsidP="005B2ED4">
            <w:pPr>
              <w:rPr>
                <w:ins w:id="87" w:author="Amy Byers" w:date="2014-09-10T14:36:00Z"/>
                <w:szCs w:val="20"/>
              </w:rPr>
            </w:pPr>
            <w:ins w:id="88" w:author="Amy Byers" w:date="2014-09-10T14:37:00Z">
              <w:r>
                <w:rPr>
                  <w:szCs w:val="20"/>
                </w:rPr>
                <w:t>1.1</w:t>
              </w:r>
            </w:ins>
          </w:p>
        </w:tc>
      </w:tr>
    </w:tbl>
    <w:p w:rsidR="00D27155" w:rsidRDefault="00D27155" w:rsidP="00D27155">
      <w:pPr>
        <w:rPr>
          <w:ins w:id="89" w:author="Amy Byers" w:date="2014-09-10T14:38:00Z"/>
          <w:sz w:val="24"/>
        </w:rPr>
      </w:pPr>
      <w:bookmarkStart w:id="90" w:name="_Toc320880027"/>
      <w:bookmarkStart w:id="91" w:name="_Toc356903991"/>
    </w:p>
    <w:p w:rsidR="00D27155" w:rsidRPr="00A07A01" w:rsidRDefault="00D27155" w:rsidP="00D27155">
      <w:pPr>
        <w:pStyle w:val="Heading1"/>
        <w:rPr>
          <w:ins w:id="92" w:author="Amy Byers" w:date="2014-09-10T14:38:00Z"/>
          <w:i/>
        </w:rPr>
      </w:pPr>
      <w:bookmarkStart w:id="93" w:name="_Toc323725623"/>
      <w:bookmarkStart w:id="94" w:name="_Toc323818563"/>
      <w:bookmarkStart w:id="95" w:name="_Toc324415480"/>
      <w:bookmarkStart w:id="96" w:name="_Toc324417917"/>
      <w:bookmarkStart w:id="97" w:name="_Toc396840534"/>
      <w:proofErr w:type="gramStart"/>
      <w:ins w:id="98" w:author="Amy Byers" w:date="2014-09-10T14:38:00Z">
        <w:r w:rsidRPr="00A07A01">
          <w:rPr>
            <w:i/>
          </w:rPr>
          <w:t xml:space="preserve">Appendix </w:t>
        </w:r>
        <w:proofErr w:type="gramEnd"/>
        <w:r w:rsidRPr="00A07A01">
          <w:rPr>
            <w:i/>
          </w:rPr>
          <w:fldChar w:fldCharType="begin"/>
        </w:r>
        <w:r w:rsidRPr="00A07A01">
          <w:rPr>
            <w:i/>
          </w:rPr>
          <w:instrText xml:space="preserve"> AUTONUMLGL  \* ALPHABETIC \e </w:instrText>
        </w:r>
        <w:r w:rsidRPr="00A07A01">
          <w:rPr>
            <w:i/>
          </w:rPr>
          <w:fldChar w:fldCharType="end"/>
        </w:r>
        <w:r w:rsidRPr="00A07A01">
          <w:rPr>
            <w:i/>
          </w:rPr>
          <w:t>: Source Documentation</w:t>
        </w:r>
        <w:bookmarkEnd w:id="93"/>
        <w:bookmarkEnd w:id="94"/>
        <w:bookmarkEnd w:id="95"/>
        <w:bookmarkEnd w:id="96"/>
        <w:bookmarkEnd w:id="97"/>
      </w:ins>
    </w:p>
    <w:p w:rsidR="00D27155" w:rsidRPr="002B237E" w:rsidRDefault="00D27155" w:rsidP="00D27155">
      <w:pPr>
        <w:pStyle w:val="BodyText"/>
        <w:numPr>
          <w:ilvl w:val="0"/>
          <w:numId w:val="2"/>
        </w:numPr>
        <w:rPr>
          <w:ins w:id="99" w:author="Amy Byers" w:date="2014-09-10T14:38:00Z"/>
        </w:rPr>
      </w:pPr>
      <w:ins w:id="100" w:author="Amy Byers" w:date="2014-09-10T14:38:00Z">
        <w:r w:rsidRPr="002B237E">
          <w:t>Requirement Specification - XPOS</w:t>
        </w:r>
      </w:ins>
    </w:p>
    <w:p w:rsidR="00D27155" w:rsidRPr="00A01DB1" w:rsidRDefault="00D27155" w:rsidP="00D27155">
      <w:pPr>
        <w:pStyle w:val="Heading2"/>
        <w:ind w:left="504" w:hanging="504"/>
        <w:rPr>
          <w:ins w:id="101" w:author="Amy Byers" w:date="2014-09-10T14:38:00Z"/>
        </w:rPr>
      </w:pPr>
      <w:bookmarkStart w:id="102" w:name="_Ref265236436"/>
      <w:bookmarkStart w:id="103" w:name="_Toc323725624"/>
      <w:bookmarkStart w:id="104" w:name="_Toc323818564"/>
      <w:bookmarkStart w:id="105" w:name="_Toc324415481"/>
      <w:bookmarkStart w:id="106" w:name="_Toc324417918"/>
      <w:bookmarkStart w:id="107" w:name="_Toc396840535"/>
      <w:ins w:id="108" w:author="Amy Byers" w:date="2014-09-10T14:38:00Z">
        <w:r w:rsidRPr="00A01DB1">
          <w:t>Functional Requirements</w:t>
        </w:r>
        <w:bookmarkEnd w:id="102"/>
        <w:bookmarkEnd w:id="103"/>
        <w:bookmarkEnd w:id="104"/>
        <w:bookmarkEnd w:id="105"/>
        <w:bookmarkEnd w:id="106"/>
        <w:bookmarkEnd w:id="107"/>
      </w:ins>
    </w:p>
    <w:tbl>
      <w:tblPr>
        <w:tblW w:w="4886"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673"/>
        <w:gridCol w:w="1685"/>
        <w:gridCol w:w="1514"/>
        <w:gridCol w:w="4023"/>
        <w:gridCol w:w="2639"/>
      </w:tblGrid>
      <w:tr w:rsidR="00D27155" w:rsidRPr="00583AE6" w:rsidTr="00564541">
        <w:trPr>
          <w:cantSplit/>
          <w:tblHeader/>
          <w:ins w:id="109" w:author="Amy Byers" w:date="2014-09-10T14:38:00Z"/>
        </w:trPr>
        <w:tc>
          <w:tcPr>
            <w:tcW w:w="673"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D27155" w:rsidRDefault="00D27155" w:rsidP="00564541">
            <w:pPr>
              <w:rPr>
                <w:ins w:id="110" w:author="Amy Byers" w:date="2014-09-10T14:38:00Z"/>
                <w:b/>
                <w:bCs/>
                <w:szCs w:val="20"/>
              </w:rPr>
            </w:pPr>
            <w:ins w:id="111" w:author="Amy Byers" w:date="2014-09-10T14:38:00Z">
              <w:r>
                <w:rPr>
                  <w:b/>
                  <w:bCs/>
                  <w:szCs w:val="20"/>
                </w:rPr>
                <w:t>ID</w:t>
              </w:r>
            </w:ins>
          </w:p>
        </w:tc>
        <w:tc>
          <w:tcPr>
            <w:tcW w:w="1685"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D27155" w:rsidRPr="00583AE6" w:rsidRDefault="00D27155" w:rsidP="00564541">
            <w:pPr>
              <w:rPr>
                <w:ins w:id="112" w:author="Amy Byers" w:date="2014-09-10T14:38:00Z"/>
                <w:b/>
                <w:bCs/>
                <w:szCs w:val="20"/>
              </w:rPr>
            </w:pPr>
            <w:ins w:id="113" w:author="Amy Byers" w:date="2014-09-10T14:38:00Z">
              <w:r>
                <w:rPr>
                  <w:b/>
                  <w:bCs/>
                  <w:szCs w:val="20"/>
                </w:rPr>
                <w:t>Category</w:t>
              </w:r>
            </w:ins>
          </w:p>
        </w:tc>
        <w:tc>
          <w:tcPr>
            <w:tcW w:w="1514"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tcPr>
          <w:p w:rsidR="00D27155" w:rsidRDefault="00D27155" w:rsidP="00564541">
            <w:pPr>
              <w:rPr>
                <w:ins w:id="114" w:author="Amy Byers" w:date="2014-09-10T14:38:00Z"/>
                <w:b/>
                <w:bCs/>
                <w:szCs w:val="20"/>
              </w:rPr>
            </w:pPr>
            <w:ins w:id="115" w:author="Amy Byers" w:date="2014-09-10T14:38:00Z">
              <w:r>
                <w:rPr>
                  <w:b/>
                  <w:bCs/>
                  <w:szCs w:val="20"/>
                </w:rPr>
                <w:t>Sub-Category</w:t>
              </w:r>
            </w:ins>
          </w:p>
        </w:tc>
        <w:tc>
          <w:tcPr>
            <w:tcW w:w="4023"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D27155" w:rsidRPr="00583AE6" w:rsidRDefault="00D27155" w:rsidP="00564541">
            <w:pPr>
              <w:rPr>
                <w:ins w:id="116" w:author="Amy Byers" w:date="2014-09-10T14:38:00Z"/>
                <w:b/>
                <w:bCs/>
                <w:szCs w:val="20"/>
              </w:rPr>
            </w:pPr>
            <w:ins w:id="117" w:author="Amy Byers" w:date="2014-09-10T14:38:00Z">
              <w:r>
                <w:rPr>
                  <w:b/>
                  <w:bCs/>
                  <w:szCs w:val="20"/>
                </w:rPr>
                <w:t>Description</w:t>
              </w:r>
            </w:ins>
          </w:p>
        </w:tc>
        <w:tc>
          <w:tcPr>
            <w:tcW w:w="2639"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D27155" w:rsidRPr="00583AE6" w:rsidRDefault="00D27155" w:rsidP="00564541">
            <w:pPr>
              <w:rPr>
                <w:ins w:id="118" w:author="Amy Byers" w:date="2014-09-10T14:38:00Z"/>
                <w:b/>
                <w:bCs/>
                <w:szCs w:val="20"/>
              </w:rPr>
            </w:pPr>
            <w:ins w:id="119" w:author="Amy Byers" w:date="2014-09-10T14:38:00Z">
              <w:r>
                <w:rPr>
                  <w:b/>
                  <w:bCs/>
                  <w:szCs w:val="20"/>
                </w:rPr>
                <w:t>Section(s)</w:t>
              </w:r>
            </w:ins>
          </w:p>
        </w:tc>
      </w:tr>
      <w:tr w:rsidR="00D27155" w:rsidRPr="00D57BF6" w:rsidTr="00564541">
        <w:trPr>
          <w:cantSplit/>
          <w:ins w:id="120" w:author="Amy Byers" w:date="2014-09-10T14:38:00Z"/>
        </w:trPr>
        <w:tc>
          <w:tcPr>
            <w:tcW w:w="673" w:type="dxa"/>
            <w:tcBorders>
              <w:top w:val="single" w:sz="8" w:space="0" w:color="4F81BD"/>
              <w:left w:val="single" w:sz="8" w:space="0" w:color="4F81BD"/>
              <w:bottom w:val="single" w:sz="8" w:space="0" w:color="4F81BD"/>
              <w:right w:val="single" w:sz="8" w:space="0" w:color="4F81BD"/>
            </w:tcBorders>
            <w:shd w:val="clear" w:color="auto" w:fill="auto"/>
          </w:tcPr>
          <w:p w:rsidR="00D27155" w:rsidRPr="00D57BF6" w:rsidRDefault="00D27155" w:rsidP="00D27155">
            <w:pPr>
              <w:rPr>
                <w:ins w:id="121" w:author="Amy Byers" w:date="2014-09-10T14:38:00Z"/>
                <w:rFonts w:cs="Arial"/>
                <w:sz w:val="18"/>
                <w:szCs w:val="18"/>
              </w:rPr>
            </w:pPr>
            <w:ins w:id="122" w:author="Amy Byers" w:date="2014-09-10T14:39:00Z">
              <w:r w:rsidRPr="00D27155">
                <w:rPr>
                  <w:rFonts w:cs="Arial"/>
                  <w:szCs w:val="20"/>
                </w:rPr>
                <w:t>2.20</w:t>
              </w:r>
            </w:ins>
          </w:p>
        </w:tc>
        <w:tc>
          <w:tcPr>
            <w:tcW w:w="1685" w:type="dxa"/>
            <w:tcBorders>
              <w:top w:val="single" w:sz="8" w:space="0" w:color="4F81BD"/>
              <w:left w:val="single" w:sz="8" w:space="0" w:color="4F81BD"/>
              <w:bottom w:val="single" w:sz="8" w:space="0" w:color="4F81BD"/>
              <w:right w:val="single" w:sz="8" w:space="0" w:color="4F81BD"/>
            </w:tcBorders>
            <w:shd w:val="clear" w:color="auto" w:fill="auto"/>
          </w:tcPr>
          <w:p w:rsidR="00D27155" w:rsidRPr="00D57BF6" w:rsidRDefault="00D27155" w:rsidP="00D27155">
            <w:pPr>
              <w:rPr>
                <w:ins w:id="123" w:author="Amy Byers" w:date="2014-09-10T14:38:00Z"/>
                <w:rFonts w:cs="Arial"/>
                <w:sz w:val="18"/>
                <w:szCs w:val="18"/>
              </w:rPr>
            </w:pPr>
            <w:ins w:id="124" w:author="Amy Byers" w:date="2014-09-10T14:39:00Z">
              <w:r w:rsidRPr="00D27155">
                <w:rPr>
                  <w:rFonts w:cs="Arial"/>
                  <w:szCs w:val="20"/>
                </w:rPr>
                <w:t>Functions</w:t>
              </w:r>
            </w:ins>
          </w:p>
        </w:tc>
        <w:tc>
          <w:tcPr>
            <w:tcW w:w="1514" w:type="dxa"/>
            <w:tcBorders>
              <w:top w:val="single" w:sz="8" w:space="0" w:color="4F81BD"/>
              <w:left w:val="single" w:sz="8" w:space="0" w:color="4F81BD"/>
              <w:bottom w:val="single" w:sz="8" w:space="0" w:color="4F81BD"/>
              <w:right w:val="single" w:sz="8" w:space="0" w:color="4F81BD"/>
            </w:tcBorders>
          </w:tcPr>
          <w:p w:rsidR="00D27155" w:rsidRPr="00D57BF6" w:rsidRDefault="00D27155" w:rsidP="00D27155">
            <w:pPr>
              <w:rPr>
                <w:ins w:id="125" w:author="Amy Byers" w:date="2014-09-10T14:38:00Z"/>
                <w:rFonts w:cs="Arial"/>
                <w:sz w:val="18"/>
                <w:szCs w:val="18"/>
              </w:rPr>
            </w:pPr>
            <w:ins w:id="126" w:author="Amy Byers" w:date="2014-09-10T14:39:00Z">
              <w:r w:rsidRPr="00D27155">
                <w:rPr>
                  <w:rFonts w:cs="Arial"/>
                  <w:szCs w:val="20"/>
                </w:rPr>
                <w:t>Kits on the Fly</w:t>
              </w:r>
            </w:ins>
          </w:p>
        </w:tc>
        <w:tc>
          <w:tcPr>
            <w:tcW w:w="4023" w:type="dxa"/>
            <w:tcBorders>
              <w:top w:val="single" w:sz="8" w:space="0" w:color="4F81BD"/>
              <w:left w:val="single" w:sz="8" w:space="0" w:color="4F81BD"/>
              <w:bottom w:val="single" w:sz="8" w:space="0" w:color="4F81BD"/>
              <w:right w:val="single" w:sz="8" w:space="0" w:color="4F81BD"/>
            </w:tcBorders>
            <w:shd w:val="clear" w:color="auto" w:fill="auto"/>
          </w:tcPr>
          <w:p w:rsidR="00D27155" w:rsidRPr="00D57BF6" w:rsidRDefault="00D27155" w:rsidP="00D27155">
            <w:pPr>
              <w:rPr>
                <w:ins w:id="127" w:author="Amy Byers" w:date="2014-09-10T14:38:00Z"/>
                <w:rFonts w:cs="Arial"/>
                <w:sz w:val="18"/>
                <w:szCs w:val="18"/>
              </w:rPr>
            </w:pPr>
            <w:ins w:id="128" w:author="Amy Byers" w:date="2014-09-10T14:39:00Z">
              <w:r w:rsidRPr="00D27155">
                <w:rPr>
                  <w:rFonts w:cs="Arial"/>
                  <w:szCs w:val="20"/>
                </w:rPr>
                <w:t>Once pricing has been applied to a Kits on the Fly, current EPOS logic will be utilized to evaluate the margin threshold and determine if manager approval will be required.</w:t>
              </w:r>
            </w:ins>
          </w:p>
        </w:tc>
        <w:tc>
          <w:tcPr>
            <w:tcW w:w="2639" w:type="dxa"/>
            <w:tcBorders>
              <w:top w:val="single" w:sz="8" w:space="0" w:color="4F81BD"/>
              <w:left w:val="single" w:sz="8" w:space="0" w:color="4F81BD"/>
              <w:bottom w:val="single" w:sz="8" w:space="0" w:color="4F81BD"/>
              <w:right w:val="single" w:sz="8" w:space="0" w:color="4F81BD"/>
            </w:tcBorders>
            <w:shd w:val="clear" w:color="auto" w:fill="auto"/>
            <w:vAlign w:val="center"/>
          </w:tcPr>
          <w:p w:rsidR="00D27155" w:rsidRPr="00D57BF6" w:rsidRDefault="00D27155" w:rsidP="00D27155">
            <w:pPr>
              <w:numPr>
                <w:ilvl w:val="0"/>
                <w:numId w:val="1"/>
              </w:numPr>
              <w:rPr>
                <w:ins w:id="129" w:author="Amy Byers" w:date="2014-09-10T14:38:00Z"/>
                <w:sz w:val="18"/>
                <w:szCs w:val="18"/>
              </w:rPr>
            </w:pPr>
          </w:p>
        </w:tc>
      </w:tr>
    </w:tbl>
    <w:p w:rsidR="00D27155" w:rsidRPr="00707262" w:rsidRDefault="00D27155" w:rsidP="00D27155">
      <w:pPr>
        <w:rPr>
          <w:ins w:id="130" w:author="Amy Byers" w:date="2014-09-10T14:38:00Z"/>
          <w:sz w:val="24"/>
        </w:rPr>
      </w:pPr>
    </w:p>
    <w:p w:rsidR="00A36851" w:rsidRPr="00272E9F" w:rsidRDefault="00A36851" w:rsidP="00A36851">
      <w:pPr>
        <w:pStyle w:val="Heading1"/>
        <w:rPr>
          <w:i/>
        </w:rPr>
      </w:pPr>
      <w:proofErr w:type="gramStart"/>
      <w:r>
        <w:rPr>
          <w:i/>
        </w:rPr>
        <w:t xml:space="preserve">Appendix </w:t>
      </w:r>
      <w:proofErr w:type="gramEnd"/>
      <w:ins w:id="131" w:author="Amy Byers" w:date="2014-09-10T14:39:00Z">
        <w:r w:rsidR="00D27155" w:rsidRPr="00A07A01">
          <w:rPr>
            <w:i/>
          </w:rPr>
          <w:fldChar w:fldCharType="begin"/>
        </w:r>
        <w:r w:rsidR="00D27155" w:rsidRPr="00A07A01">
          <w:rPr>
            <w:i/>
          </w:rPr>
          <w:instrText xml:space="preserve"> AUTONUMLGL  \* ALPHABETIC \e </w:instrText>
        </w:r>
        <w:r w:rsidR="00D27155" w:rsidRPr="00A07A01">
          <w:rPr>
            <w:i/>
          </w:rPr>
          <w:fldChar w:fldCharType="end"/>
        </w:r>
      </w:ins>
      <w:del w:id="132" w:author="Amy Byers" w:date="2014-09-10T14:39:00Z">
        <w:r w:rsidDel="00D27155">
          <w:rPr>
            <w:i/>
          </w:rPr>
          <w:delText>A</w:delText>
        </w:r>
      </w:del>
      <w:r w:rsidRPr="00272E9F">
        <w:rPr>
          <w:i/>
        </w:rPr>
        <w:t>: Glossary</w:t>
      </w:r>
      <w:bookmarkEnd w:id="90"/>
      <w:bookmarkEnd w:id="91"/>
    </w:p>
    <w:tbl>
      <w:tblPr>
        <w:tblW w:w="489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847"/>
        <w:gridCol w:w="8696"/>
      </w:tblGrid>
      <w:tr w:rsidR="00A36851" w:rsidRPr="007148B0" w:rsidTr="005B2ED4">
        <w:trPr>
          <w:cantSplit/>
        </w:trPr>
        <w:tc>
          <w:tcPr>
            <w:tcW w:w="1879" w:type="dxa"/>
            <w:tcBorders>
              <w:top w:val="single" w:sz="8" w:space="0" w:color="4F81BD"/>
              <w:left w:val="single" w:sz="8" w:space="0" w:color="4F81BD"/>
              <w:bottom w:val="single" w:sz="18" w:space="0" w:color="4F81BD"/>
              <w:right w:val="single" w:sz="8" w:space="0" w:color="4F81BD"/>
            </w:tcBorders>
          </w:tcPr>
          <w:p w:rsidR="00A36851" w:rsidRPr="007148B0" w:rsidRDefault="00A36851" w:rsidP="005B2ED4">
            <w:pPr>
              <w:rPr>
                <w:b/>
                <w:bCs/>
                <w:szCs w:val="20"/>
              </w:rPr>
            </w:pPr>
            <w:r w:rsidRPr="007148B0">
              <w:rPr>
                <w:b/>
                <w:bCs/>
                <w:szCs w:val="20"/>
              </w:rPr>
              <w:t>Term</w:t>
            </w:r>
          </w:p>
        </w:tc>
        <w:tc>
          <w:tcPr>
            <w:tcW w:w="8908" w:type="dxa"/>
            <w:tcBorders>
              <w:top w:val="single" w:sz="8" w:space="0" w:color="4F81BD"/>
              <w:left w:val="single" w:sz="8" w:space="0" w:color="4F81BD"/>
              <w:bottom w:val="single" w:sz="18" w:space="0" w:color="4F81BD"/>
              <w:right w:val="single" w:sz="8" w:space="0" w:color="4F81BD"/>
            </w:tcBorders>
          </w:tcPr>
          <w:p w:rsidR="00A36851" w:rsidRPr="007148B0" w:rsidRDefault="00A36851" w:rsidP="005B2ED4">
            <w:pPr>
              <w:rPr>
                <w:b/>
                <w:bCs/>
                <w:szCs w:val="20"/>
              </w:rPr>
            </w:pPr>
            <w:r w:rsidRPr="007148B0">
              <w:rPr>
                <w:b/>
                <w:bCs/>
                <w:szCs w:val="20"/>
              </w:rPr>
              <w:t>Definition</w:t>
            </w:r>
          </w:p>
        </w:tc>
      </w:tr>
      <w:tr w:rsidR="00A36851" w:rsidRPr="005B2ED4" w:rsidTr="005B2ED4">
        <w:trPr>
          <w:cantSplit/>
        </w:trPr>
        <w:tc>
          <w:tcPr>
            <w:tcW w:w="1879" w:type="dxa"/>
            <w:tcBorders>
              <w:top w:val="single" w:sz="8" w:space="0" w:color="4F81BD"/>
              <w:left w:val="single" w:sz="8" w:space="0" w:color="4F81BD"/>
              <w:bottom w:val="single" w:sz="8" w:space="0" w:color="4F81BD"/>
              <w:right w:val="single" w:sz="8" w:space="0" w:color="4F81BD"/>
            </w:tcBorders>
            <w:shd w:val="clear" w:color="auto" w:fill="D3DFEE"/>
          </w:tcPr>
          <w:p w:rsidR="00A36851" w:rsidRPr="005B2ED4" w:rsidRDefault="00A36851" w:rsidP="005B2ED4">
            <w:pPr>
              <w:rPr>
                <w:bCs/>
                <w:szCs w:val="20"/>
              </w:rPr>
            </w:pPr>
          </w:p>
        </w:tc>
        <w:tc>
          <w:tcPr>
            <w:tcW w:w="8908" w:type="dxa"/>
            <w:tcBorders>
              <w:top w:val="single" w:sz="8" w:space="0" w:color="4F81BD"/>
              <w:left w:val="single" w:sz="8" w:space="0" w:color="4F81BD"/>
              <w:bottom w:val="single" w:sz="8" w:space="0" w:color="4F81BD"/>
              <w:right w:val="single" w:sz="8" w:space="0" w:color="4F81BD"/>
            </w:tcBorders>
            <w:shd w:val="clear" w:color="auto" w:fill="D3DFEE"/>
          </w:tcPr>
          <w:p w:rsidR="00A36851" w:rsidRPr="005B2ED4" w:rsidRDefault="00A36851" w:rsidP="005B2ED4">
            <w:pPr>
              <w:rPr>
                <w:szCs w:val="20"/>
              </w:rPr>
            </w:pPr>
          </w:p>
        </w:tc>
      </w:tr>
    </w:tbl>
    <w:p w:rsidR="00707262" w:rsidRDefault="00707262" w:rsidP="00414418">
      <w:pPr>
        <w:rPr>
          <w:b/>
          <w:sz w:val="24"/>
        </w:rPr>
      </w:pPr>
    </w:p>
    <w:p w:rsidR="00707262" w:rsidRPr="00707262" w:rsidRDefault="00707262" w:rsidP="00707262">
      <w:pPr>
        <w:rPr>
          <w:sz w:val="24"/>
        </w:rPr>
      </w:pPr>
    </w:p>
    <w:p w:rsidR="00707262" w:rsidRDefault="00707262" w:rsidP="00707262">
      <w:pPr>
        <w:rPr>
          <w:sz w:val="24"/>
        </w:rPr>
      </w:pPr>
    </w:p>
    <w:p w:rsidR="00CB18A7" w:rsidRPr="00707262" w:rsidRDefault="00707262" w:rsidP="00707262">
      <w:pPr>
        <w:tabs>
          <w:tab w:val="left" w:pos="9712"/>
        </w:tabs>
        <w:rPr>
          <w:sz w:val="24"/>
        </w:rPr>
      </w:pPr>
      <w:r>
        <w:rPr>
          <w:sz w:val="24"/>
        </w:rPr>
        <w:tab/>
      </w:r>
    </w:p>
    <w:sectPr w:rsidR="00CB18A7" w:rsidRPr="00707262" w:rsidSect="00DD7ACA">
      <w:headerReference w:type="default" r:id="rId21"/>
      <w:footerReference w:type="default" r:id="rId22"/>
      <w:footerReference w:type="first" r:id="rId23"/>
      <w:pgSz w:w="12240" w:h="15840"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292" w:rsidRDefault="001F6292">
      <w:r>
        <w:separator/>
      </w:r>
    </w:p>
  </w:endnote>
  <w:endnote w:type="continuationSeparator" w:id="0">
    <w:p w:rsidR="001F6292" w:rsidRDefault="001F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AD4" w:rsidRPr="00A6001F" w:rsidRDefault="00BC3AD4" w:rsidP="00A6001F">
    <w:pPr>
      <w:pStyle w:val="Footer"/>
      <w:jc w:val="right"/>
      <w:rPr>
        <w:sz w:val="18"/>
        <w:szCs w:val="18"/>
      </w:rPr>
    </w:pPr>
    <w:r>
      <w:ptab w:relativeTo="margin" w:alignment="center" w:leader="none"/>
    </w:r>
    <w:r>
      <w:ptab w:relativeTo="margin" w:alignment="right" w:leader="none"/>
    </w:r>
    <w:r w:rsidRPr="00091B36">
      <w:rPr>
        <w:i/>
        <w:sz w:val="18"/>
        <w:szCs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2920" w:rsidRDefault="00492920" w:rsidP="00492920">
    <w:pPr>
      <w:ind w:left="72"/>
      <w:rPr>
        <w:rFonts w:cs="Arial"/>
        <w:szCs w:val="20"/>
      </w:rPr>
    </w:pPr>
    <w:r w:rsidRPr="003C0044">
      <w:rPr>
        <w:rStyle w:val="Strong"/>
        <w:rFonts w:cs="Arial"/>
        <w:b w:val="0"/>
        <w:sz w:val="24"/>
        <w:bdr w:val="none" w:sz="0" w:space="0" w:color="auto" w:frame="1"/>
      </w:rPr>
      <w:t>Stella Nova Technologies, Inc</w:t>
    </w:r>
    <w:r w:rsidRPr="005E21B2">
      <w:rPr>
        <w:rFonts w:cs="Arial"/>
        <w:sz w:val="24"/>
      </w:rPr>
      <w:br/>
    </w:r>
    <w:r>
      <w:rPr>
        <w:rFonts w:cs="Arial"/>
        <w:szCs w:val="20"/>
      </w:rPr>
      <w:t>11635 North Park Drive</w:t>
    </w:r>
  </w:p>
  <w:p w:rsidR="00492920" w:rsidRDefault="00492920" w:rsidP="00492920">
    <w:pPr>
      <w:ind w:left="72"/>
      <w:rPr>
        <w:rFonts w:cs="Arial"/>
        <w:szCs w:val="20"/>
      </w:rPr>
    </w:pPr>
    <w:r>
      <w:rPr>
        <w:rFonts w:cs="Arial"/>
        <w:szCs w:val="20"/>
      </w:rPr>
      <w:t>Suite 100</w:t>
    </w:r>
  </w:p>
  <w:p w:rsidR="00492920" w:rsidRDefault="00492920" w:rsidP="00492920">
    <w:pPr>
      <w:ind w:left="72"/>
      <w:rPr>
        <w:rFonts w:cs="Arial"/>
        <w:szCs w:val="20"/>
      </w:rPr>
    </w:pPr>
    <w:r>
      <w:rPr>
        <w:rFonts w:cs="Arial"/>
        <w:szCs w:val="20"/>
      </w:rPr>
      <w:t>Wake Forest, NC 27587</w:t>
    </w:r>
    <w:r w:rsidRPr="005E21B2">
      <w:rPr>
        <w:rFonts w:cs="Arial"/>
        <w:szCs w:val="20"/>
      </w:rPr>
      <w:br/>
    </w:r>
    <w:r>
      <w:rPr>
        <w:rFonts w:cs="Arial"/>
        <w:szCs w:val="20"/>
      </w:rPr>
      <w:t>919.435.9900</w:t>
    </w:r>
  </w:p>
  <w:p w:rsidR="00492920" w:rsidRPr="005E21B2" w:rsidRDefault="00492920" w:rsidP="00492920">
    <w:pPr>
      <w:ind w:left="72"/>
      <w:jc w:val="right"/>
      <w:rPr>
        <w:b/>
        <w:iCs/>
        <w:sz w:val="24"/>
      </w:rPr>
    </w:pPr>
    <w:r w:rsidRPr="00CB6F29">
      <w:rPr>
        <w:rFonts w:cs="Arial"/>
        <w:noProof/>
        <w:szCs w:val="20"/>
      </w:rPr>
      <w:drawing>
        <wp:inline distT="0" distB="0" distL="0" distR="0">
          <wp:extent cx="6858000" cy="447818"/>
          <wp:effectExtent l="19050" t="0" r="0" b="0"/>
          <wp:docPr id="2" name="Picture 1" descr="doc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_header.png"/>
                  <pic:cNvPicPr/>
                </pic:nvPicPr>
                <pic:blipFill>
                  <a:blip r:embed="rId1"/>
                  <a:stretch>
                    <a:fillRect/>
                  </a:stretch>
                </pic:blipFill>
                <pic:spPr>
                  <a:xfrm>
                    <a:off x="0" y="0"/>
                    <a:ext cx="6858000" cy="447818"/>
                  </a:xfrm>
                  <a:prstGeom prst="rect">
                    <a:avLst/>
                  </a:prstGeom>
                </pic:spPr>
              </pic:pic>
            </a:graphicData>
          </a:graphic>
        </wp:inline>
      </w:drawing>
    </w:r>
  </w:p>
  <w:p w:rsidR="00BC3AD4" w:rsidRPr="00492920" w:rsidRDefault="00BC3AD4" w:rsidP="00492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292" w:rsidRDefault="001F6292">
      <w:r>
        <w:separator/>
      </w:r>
    </w:p>
  </w:footnote>
  <w:footnote w:type="continuationSeparator" w:id="0">
    <w:p w:rsidR="001F6292" w:rsidRDefault="001F62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00" w:type="pct"/>
      <w:tblInd w:w="144" w:type="dxa"/>
      <w:tblLook w:val="04A0" w:firstRow="1" w:lastRow="0" w:firstColumn="1" w:lastColumn="0" w:noHBand="0" w:noVBand="1"/>
    </w:tblPr>
    <w:tblGrid>
      <w:gridCol w:w="5274"/>
      <w:gridCol w:w="5310"/>
    </w:tblGrid>
    <w:tr w:rsidR="00BC3AD4" w:rsidRPr="00A44A2D" w:rsidTr="00091B36">
      <w:trPr>
        <w:trHeight w:val="267"/>
      </w:trPr>
      <w:tc>
        <w:tcPr>
          <w:tcW w:w="5508" w:type="dxa"/>
          <w:vAlign w:val="center"/>
        </w:tcPr>
        <w:p w:rsidR="00BC3AD4" w:rsidRPr="00A44A2D" w:rsidRDefault="00BC3AD4" w:rsidP="005B2ED4">
          <w:pPr>
            <w:pStyle w:val="Header"/>
            <w:rPr>
              <w:i/>
              <w:iCs/>
              <w:sz w:val="18"/>
              <w:szCs w:val="18"/>
            </w:rPr>
          </w:pPr>
          <w:r w:rsidRPr="00A44A2D">
            <w:rPr>
              <w:i/>
              <w:iCs/>
              <w:sz w:val="18"/>
              <w:szCs w:val="18"/>
            </w:rPr>
            <w:t xml:space="preserve">Kits on the Fly </w:t>
          </w:r>
          <w:r>
            <w:rPr>
              <w:i/>
              <w:iCs/>
              <w:sz w:val="18"/>
              <w:szCs w:val="18"/>
            </w:rPr>
            <w:t>Feature</w:t>
          </w:r>
          <w:r w:rsidRPr="00A44A2D">
            <w:rPr>
              <w:i/>
              <w:iCs/>
              <w:sz w:val="18"/>
              <w:szCs w:val="18"/>
            </w:rPr>
            <w:t xml:space="preserve"> Document</w:t>
          </w:r>
          <w:ins w:id="133" w:author="Amy Byers" w:date="2014-09-10T14:36:00Z">
            <w:r w:rsidR="00D27155">
              <w:rPr>
                <w:i/>
                <w:iCs/>
                <w:sz w:val="18"/>
                <w:szCs w:val="18"/>
              </w:rPr>
              <w:t xml:space="preserve"> v1.1</w:t>
            </w:r>
          </w:ins>
        </w:p>
      </w:tc>
      <w:tc>
        <w:tcPr>
          <w:tcW w:w="5508" w:type="dxa"/>
          <w:vAlign w:val="center"/>
        </w:tcPr>
        <w:p w:rsidR="00BC3AD4" w:rsidRPr="00A44A2D" w:rsidRDefault="00BC3AD4" w:rsidP="00D27155">
          <w:pPr>
            <w:pStyle w:val="Header"/>
            <w:jc w:val="right"/>
            <w:rPr>
              <w:i/>
              <w:sz w:val="18"/>
              <w:szCs w:val="18"/>
            </w:rPr>
          </w:pPr>
          <w:r>
            <w:rPr>
              <w:i/>
              <w:sz w:val="18"/>
              <w:szCs w:val="18"/>
            </w:rPr>
            <w:t xml:space="preserve">Revision Date: </w:t>
          </w:r>
          <w:del w:id="134" w:author="Amy Byers" w:date="2014-09-10T14:36:00Z">
            <w:r w:rsidR="00D331EF" w:rsidDel="00D27155">
              <w:rPr>
                <w:i/>
                <w:sz w:val="18"/>
                <w:szCs w:val="18"/>
              </w:rPr>
              <w:delText>07/16</w:delText>
            </w:r>
            <w:r w:rsidDel="00D27155">
              <w:rPr>
                <w:i/>
                <w:sz w:val="18"/>
                <w:szCs w:val="18"/>
              </w:rPr>
              <w:delText>/2013</w:delText>
            </w:r>
          </w:del>
          <w:ins w:id="135" w:author="Amy Byers" w:date="2014-09-10T14:36:00Z">
            <w:r w:rsidR="00D27155">
              <w:rPr>
                <w:i/>
                <w:sz w:val="18"/>
                <w:szCs w:val="18"/>
              </w:rPr>
              <w:t>9/10/2014</w:t>
            </w:r>
          </w:ins>
        </w:p>
      </w:tc>
    </w:tr>
    <w:tr w:rsidR="00BC3AD4" w:rsidRPr="001E1F93" w:rsidTr="001E1F93">
      <w:tc>
        <w:tcPr>
          <w:tcW w:w="5508" w:type="dxa"/>
          <w:vAlign w:val="center"/>
        </w:tcPr>
        <w:p w:rsidR="00BC3AD4" w:rsidRPr="001E1F93" w:rsidRDefault="00BC3AD4" w:rsidP="00A36851">
          <w:pPr>
            <w:pStyle w:val="Header"/>
            <w:rPr>
              <w:b/>
              <w:i/>
              <w:iCs/>
              <w:sz w:val="18"/>
              <w:szCs w:val="18"/>
            </w:rPr>
          </w:pPr>
          <w:r w:rsidRPr="001E1F93">
            <w:rPr>
              <w:b/>
              <w:i/>
              <w:iCs/>
              <w:sz w:val="18"/>
              <w:szCs w:val="18"/>
            </w:rPr>
            <w:t xml:space="preserve">Stella Nova </w:t>
          </w:r>
          <w:r>
            <w:rPr>
              <w:b/>
              <w:i/>
              <w:iCs/>
              <w:sz w:val="18"/>
              <w:szCs w:val="18"/>
            </w:rPr>
            <w:t xml:space="preserve">and Best Buy Canada </w:t>
          </w:r>
          <w:r w:rsidRPr="001E1F93">
            <w:rPr>
              <w:b/>
              <w:i/>
              <w:iCs/>
              <w:sz w:val="18"/>
              <w:szCs w:val="18"/>
            </w:rPr>
            <w:t>Confidential</w:t>
          </w:r>
        </w:p>
      </w:tc>
      <w:tc>
        <w:tcPr>
          <w:tcW w:w="5508" w:type="dxa"/>
          <w:vAlign w:val="center"/>
        </w:tcPr>
        <w:p w:rsidR="00BC3AD4" w:rsidRPr="00AA76BC" w:rsidRDefault="00BC3AD4" w:rsidP="00AA76BC">
          <w:pPr>
            <w:pStyle w:val="Footer"/>
            <w:jc w:val="right"/>
            <w:rPr>
              <w:sz w:val="18"/>
              <w:szCs w:val="18"/>
            </w:rPr>
          </w:pPr>
          <w:r w:rsidRPr="001E1F93">
            <w:rPr>
              <w:i/>
              <w:sz w:val="18"/>
              <w:szCs w:val="18"/>
            </w:rPr>
            <w:t xml:space="preserve">Page </w:t>
          </w:r>
          <w:r w:rsidR="005476C4" w:rsidRPr="001E1F93">
            <w:rPr>
              <w:i/>
              <w:sz w:val="18"/>
              <w:szCs w:val="18"/>
            </w:rPr>
            <w:fldChar w:fldCharType="begin"/>
          </w:r>
          <w:r w:rsidRPr="001E1F93">
            <w:rPr>
              <w:i/>
              <w:sz w:val="18"/>
              <w:szCs w:val="18"/>
            </w:rPr>
            <w:instrText xml:space="preserve"> PAGE </w:instrText>
          </w:r>
          <w:r w:rsidR="005476C4" w:rsidRPr="001E1F93">
            <w:rPr>
              <w:i/>
              <w:sz w:val="18"/>
              <w:szCs w:val="18"/>
            </w:rPr>
            <w:fldChar w:fldCharType="separate"/>
          </w:r>
          <w:r w:rsidR="00D27155">
            <w:rPr>
              <w:i/>
              <w:noProof/>
              <w:sz w:val="18"/>
              <w:szCs w:val="18"/>
            </w:rPr>
            <w:t>16</w:t>
          </w:r>
          <w:r w:rsidR="005476C4" w:rsidRPr="001E1F93">
            <w:rPr>
              <w:i/>
              <w:sz w:val="18"/>
              <w:szCs w:val="18"/>
            </w:rPr>
            <w:fldChar w:fldCharType="end"/>
          </w:r>
          <w:r w:rsidRPr="001E1F93">
            <w:rPr>
              <w:i/>
              <w:sz w:val="18"/>
              <w:szCs w:val="18"/>
            </w:rPr>
            <w:t xml:space="preserve"> of </w:t>
          </w:r>
          <w:r w:rsidR="005476C4" w:rsidRPr="001E1F93">
            <w:rPr>
              <w:i/>
              <w:sz w:val="18"/>
              <w:szCs w:val="18"/>
            </w:rPr>
            <w:fldChar w:fldCharType="begin"/>
          </w:r>
          <w:r w:rsidRPr="001E1F93">
            <w:rPr>
              <w:i/>
              <w:sz w:val="18"/>
              <w:szCs w:val="18"/>
            </w:rPr>
            <w:instrText xml:space="preserve"> NUMPAGES </w:instrText>
          </w:r>
          <w:r w:rsidR="005476C4" w:rsidRPr="001E1F93">
            <w:rPr>
              <w:i/>
              <w:sz w:val="18"/>
              <w:szCs w:val="18"/>
            </w:rPr>
            <w:fldChar w:fldCharType="separate"/>
          </w:r>
          <w:r w:rsidR="00D27155">
            <w:rPr>
              <w:i/>
              <w:noProof/>
              <w:sz w:val="18"/>
              <w:szCs w:val="18"/>
            </w:rPr>
            <w:t>16</w:t>
          </w:r>
          <w:r w:rsidR="005476C4" w:rsidRPr="001E1F93">
            <w:rPr>
              <w:i/>
              <w:sz w:val="18"/>
              <w:szCs w:val="18"/>
            </w:rPr>
            <w:fldChar w:fldCharType="end"/>
          </w:r>
        </w:p>
      </w:tc>
    </w:tr>
  </w:tbl>
  <w:p w:rsidR="00BC3AD4" w:rsidRPr="008E55BA" w:rsidRDefault="00BC3AD4" w:rsidP="001164C3">
    <w:pPr>
      <w:pStyle w:val="Header"/>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A88F00C"/>
    <w:lvl w:ilvl="0">
      <w:start w:val="1"/>
      <w:numFmt w:val="decimal"/>
      <w:lvlText w:val="%1."/>
      <w:lvlJc w:val="left"/>
      <w:pPr>
        <w:tabs>
          <w:tab w:val="num" w:pos="1800"/>
        </w:tabs>
        <w:ind w:left="1800" w:hanging="360"/>
      </w:pPr>
    </w:lvl>
  </w:abstractNum>
  <w:abstractNum w:abstractNumId="1">
    <w:nsid w:val="FFFFFF7D"/>
    <w:multiLevelType w:val="singleLevel"/>
    <w:tmpl w:val="27483F86"/>
    <w:lvl w:ilvl="0">
      <w:start w:val="1"/>
      <w:numFmt w:val="decimal"/>
      <w:lvlText w:val="%1."/>
      <w:lvlJc w:val="left"/>
      <w:pPr>
        <w:tabs>
          <w:tab w:val="num" w:pos="1440"/>
        </w:tabs>
        <w:ind w:left="1440" w:hanging="360"/>
      </w:pPr>
    </w:lvl>
  </w:abstractNum>
  <w:abstractNum w:abstractNumId="2">
    <w:nsid w:val="FFFFFF7E"/>
    <w:multiLevelType w:val="singleLevel"/>
    <w:tmpl w:val="5BB0C3EE"/>
    <w:lvl w:ilvl="0">
      <w:start w:val="1"/>
      <w:numFmt w:val="decimal"/>
      <w:lvlText w:val="%1."/>
      <w:lvlJc w:val="left"/>
      <w:pPr>
        <w:tabs>
          <w:tab w:val="num" w:pos="1080"/>
        </w:tabs>
        <w:ind w:left="1080" w:hanging="360"/>
      </w:pPr>
    </w:lvl>
  </w:abstractNum>
  <w:abstractNum w:abstractNumId="3">
    <w:nsid w:val="FFFFFF7F"/>
    <w:multiLevelType w:val="singleLevel"/>
    <w:tmpl w:val="65ACD3D0"/>
    <w:lvl w:ilvl="0">
      <w:start w:val="1"/>
      <w:numFmt w:val="decimal"/>
      <w:lvlText w:val="%1."/>
      <w:lvlJc w:val="left"/>
      <w:pPr>
        <w:tabs>
          <w:tab w:val="num" w:pos="720"/>
        </w:tabs>
        <w:ind w:left="720" w:hanging="360"/>
      </w:pPr>
    </w:lvl>
  </w:abstractNum>
  <w:abstractNum w:abstractNumId="4">
    <w:nsid w:val="FFFFFF80"/>
    <w:multiLevelType w:val="singleLevel"/>
    <w:tmpl w:val="3AA8C1E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7E4A7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0EFE3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7B6899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816A23C0"/>
    <w:lvl w:ilvl="0">
      <w:start w:val="1"/>
      <w:numFmt w:val="decimal"/>
      <w:lvlText w:val="%1."/>
      <w:lvlJc w:val="left"/>
      <w:pPr>
        <w:tabs>
          <w:tab w:val="num" w:pos="360"/>
        </w:tabs>
        <w:ind w:left="360" w:hanging="360"/>
      </w:pPr>
    </w:lvl>
  </w:abstractNum>
  <w:abstractNum w:abstractNumId="9">
    <w:nsid w:val="FFFFFF89"/>
    <w:multiLevelType w:val="singleLevel"/>
    <w:tmpl w:val="E5020E4E"/>
    <w:lvl w:ilvl="0">
      <w:start w:val="1"/>
      <w:numFmt w:val="bullet"/>
      <w:lvlText w:val=""/>
      <w:lvlJc w:val="left"/>
      <w:pPr>
        <w:tabs>
          <w:tab w:val="num" w:pos="360"/>
        </w:tabs>
        <w:ind w:left="360" w:hanging="360"/>
      </w:pPr>
      <w:rPr>
        <w:rFonts w:ascii="Symbol" w:hAnsi="Symbol" w:hint="default"/>
      </w:rPr>
    </w:lvl>
  </w:abstractNum>
  <w:abstractNum w:abstractNumId="10">
    <w:nsid w:val="05011950"/>
    <w:multiLevelType w:val="hybridMultilevel"/>
    <w:tmpl w:val="AF34FB0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5C92831"/>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6127F67"/>
    <w:multiLevelType w:val="hybridMultilevel"/>
    <w:tmpl w:val="C7189534"/>
    <w:lvl w:ilvl="0" w:tplc="816A23C0">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3">
    <w:nsid w:val="08C102D5"/>
    <w:multiLevelType w:val="multilevel"/>
    <w:tmpl w:val="0A9C44C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nsid w:val="09506F09"/>
    <w:multiLevelType w:val="hybridMultilevel"/>
    <w:tmpl w:val="93267D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FC80F46"/>
    <w:multiLevelType w:val="hybridMultilevel"/>
    <w:tmpl w:val="F076630A"/>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6">
    <w:nsid w:val="15F33F1A"/>
    <w:multiLevelType w:val="hybridMultilevel"/>
    <w:tmpl w:val="CDA0F7CA"/>
    <w:lvl w:ilvl="0" w:tplc="65ACD3D0">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7">
    <w:nsid w:val="16961EBD"/>
    <w:multiLevelType w:val="hybridMultilevel"/>
    <w:tmpl w:val="DBA027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C9A6728"/>
    <w:multiLevelType w:val="hybridMultilevel"/>
    <w:tmpl w:val="CDA0F7CA"/>
    <w:lvl w:ilvl="0" w:tplc="65ACD3D0">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9">
    <w:nsid w:val="1CCE39C2"/>
    <w:multiLevelType w:val="hybridMultilevel"/>
    <w:tmpl w:val="05AC1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5491C29"/>
    <w:multiLevelType w:val="hybridMultilevel"/>
    <w:tmpl w:val="2E7E1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8015B97"/>
    <w:multiLevelType w:val="hybridMultilevel"/>
    <w:tmpl w:val="AC64FF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89E7195"/>
    <w:multiLevelType w:val="hybridMultilevel"/>
    <w:tmpl w:val="86969028"/>
    <w:lvl w:ilvl="0" w:tplc="816A23C0">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23">
    <w:nsid w:val="2EBC217D"/>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8130312"/>
    <w:multiLevelType w:val="hybridMultilevel"/>
    <w:tmpl w:val="9D32F7BE"/>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25">
    <w:nsid w:val="463B7D93"/>
    <w:multiLevelType w:val="multilevel"/>
    <w:tmpl w:val="29E8FB4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648"/>
      </w:pPr>
      <w:rPr>
        <w:rFonts w:hint="default"/>
      </w:rPr>
    </w:lvl>
    <w:lvl w:ilvl="2">
      <w:start w:val="1"/>
      <w:numFmt w:val="decimal"/>
      <w:lvlText w:val="%1.%2.%3"/>
      <w:lvlJc w:val="left"/>
      <w:pPr>
        <w:tabs>
          <w:tab w:val="num" w:pos="1440"/>
        </w:tabs>
        <w:ind w:left="1224" w:hanging="504"/>
      </w:pPr>
      <w:rPr>
        <w:rFonts w:hint="default"/>
      </w:rPr>
    </w:lvl>
    <w:lvl w:ilvl="3">
      <w:start w:val="1"/>
      <w:numFmt w:val="decimal"/>
      <w:pStyle w:val="H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nsid w:val="48E41FD3"/>
    <w:multiLevelType w:val="hybridMultilevel"/>
    <w:tmpl w:val="3856C758"/>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27">
    <w:nsid w:val="5245619A"/>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2F13DC6"/>
    <w:multiLevelType w:val="hybridMultilevel"/>
    <w:tmpl w:val="3C0C2C7E"/>
    <w:lvl w:ilvl="0" w:tplc="0409000F">
      <w:start w:val="1"/>
      <w:numFmt w:val="decimal"/>
      <w:lvlText w:val="%1."/>
      <w:lvlJc w:val="left"/>
      <w:pPr>
        <w:ind w:left="756" w:hanging="360"/>
      </w:pPr>
      <w:rPr>
        <w:rFonts w:hint="default"/>
      </w:rPr>
    </w:lvl>
    <w:lvl w:ilvl="1" w:tplc="04090003">
      <w:start w:val="1"/>
      <w:numFmt w:val="bullet"/>
      <w:lvlText w:val="o"/>
      <w:lvlJc w:val="left"/>
      <w:pPr>
        <w:ind w:left="1476" w:hanging="360"/>
      </w:pPr>
      <w:rPr>
        <w:rFonts w:ascii="Courier New" w:hAnsi="Courier New" w:cs="Courier New" w:hint="default"/>
      </w:rPr>
    </w:lvl>
    <w:lvl w:ilvl="2" w:tplc="04090005">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29">
    <w:nsid w:val="55A554C8"/>
    <w:multiLevelType w:val="hybridMultilevel"/>
    <w:tmpl w:val="85020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6C63C44"/>
    <w:multiLevelType w:val="hybridMultilevel"/>
    <w:tmpl w:val="D7F698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75D50E1"/>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CAE4515"/>
    <w:multiLevelType w:val="hybridMultilevel"/>
    <w:tmpl w:val="F076630A"/>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3">
    <w:nsid w:val="5EAD532E"/>
    <w:multiLevelType w:val="hybridMultilevel"/>
    <w:tmpl w:val="9F8C5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1D14DD5"/>
    <w:multiLevelType w:val="hybridMultilevel"/>
    <w:tmpl w:val="5448C0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F71ABC"/>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8CE650E"/>
    <w:multiLevelType w:val="hybridMultilevel"/>
    <w:tmpl w:val="24509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8F25C12"/>
    <w:multiLevelType w:val="hybridMultilevel"/>
    <w:tmpl w:val="D7F698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990B88"/>
    <w:multiLevelType w:val="hybridMultilevel"/>
    <w:tmpl w:val="2F94ABE8"/>
    <w:lvl w:ilvl="0" w:tplc="0409000F">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9">
    <w:nsid w:val="6EC310AD"/>
    <w:multiLevelType w:val="hybridMultilevel"/>
    <w:tmpl w:val="D2C08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15A6"/>
    <w:multiLevelType w:val="hybridMultilevel"/>
    <w:tmpl w:val="7B0E6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8D565C4"/>
    <w:multiLevelType w:val="hybridMultilevel"/>
    <w:tmpl w:val="DF2EA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41"/>
  </w:num>
  <w:num w:numId="3">
    <w:abstractNumId w:val="20"/>
  </w:num>
  <w:num w:numId="4">
    <w:abstractNumId w:val="13"/>
  </w:num>
  <w:num w:numId="5">
    <w:abstractNumId w:val="25"/>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2"/>
  </w:num>
  <w:num w:numId="20">
    <w:abstractNumId w:val="26"/>
  </w:num>
  <w:num w:numId="21">
    <w:abstractNumId w:val="37"/>
  </w:num>
  <w:num w:numId="22">
    <w:abstractNumId w:val="27"/>
  </w:num>
  <w:num w:numId="23">
    <w:abstractNumId w:val="31"/>
  </w:num>
  <w:num w:numId="24">
    <w:abstractNumId w:val="30"/>
  </w:num>
  <w:num w:numId="25">
    <w:abstractNumId w:val="23"/>
  </w:num>
  <w:num w:numId="26">
    <w:abstractNumId w:val="35"/>
  </w:num>
  <w:num w:numId="27">
    <w:abstractNumId w:val="22"/>
  </w:num>
  <w:num w:numId="28">
    <w:abstractNumId w:val="36"/>
  </w:num>
  <w:num w:numId="29">
    <w:abstractNumId w:val="40"/>
  </w:num>
  <w:num w:numId="30">
    <w:abstractNumId w:val="17"/>
  </w:num>
  <w:num w:numId="31">
    <w:abstractNumId w:val="13"/>
  </w:num>
  <w:num w:numId="32">
    <w:abstractNumId w:val="29"/>
  </w:num>
  <w:num w:numId="33">
    <w:abstractNumId w:val="11"/>
  </w:num>
  <w:num w:numId="34">
    <w:abstractNumId w:val="18"/>
  </w:num>
  <w:num w:numId="35">
    <w:abstractNumId w:val="33"/>
  </w:num>
  <w:num w:numId="36">
    <w:abstractNumId w:val="19"/>
  </w:num>
  <w:num w:numId="37">
    <w:abstractNumId w:val="12"/>
  </w:num>
  <w:num w:numId="38">
    <w:abstractNumId w:val="28"/>
  </w:num>
  <w:num w:numId="39">
    <w:abstractNumId w:val="16"/>
  </w:num>
  <w:num w:numId="40">
    <w:abstractNumId w:val="38"/>
  </w:num>
  <w:num w:numId="41">
    <w:abstractNumId w:val="15"/>
  </w:num>
  <w:num w:numId="42">
    <w:abstractNumId w:val="34"/>
  </w:num>
  <w:num w:numId="43">
    <w:abstractNumId w:val="39"/>
  </w:num>
  <w:num w:numId="44">
    <w:abstractNumId w:val="14"/>
  </w:num>
  <w:num w:numId="45">
    <w:abstractNumId w:val="2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y Byers">
    <w15:presenceInfo w15:providerId="AD" w15:userId="S-1-5-21-1937516682-3587700642-2321761428-11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A2D"/>
    <w:rsid w:val="00003F23"/>
    <w:rsid w:val="00027F72"/>
    <w:rsid w:val="000319F1"/>
    <w:rsid w:val="00033621"/>
    <w:rsid w:val="00041038"/>
    <w:rsid w:val="00044518"/>
    <w:rsid w:val="00045070"/>
    <w:rsid w:val="00051E40"/>
    <w:rsid w:val="00057F27"/>
    <w:rsid w:val="000600F0"/>
    <w:rsid w:val="00066883"/>
    <w:rsid w:val="00080704"/>
    <w:rsid w:val="0008094E"/>
    <w:rsid w:val="00081E3A"/>
    <w:rsid w:val="0009029B"/>
    <w:rsid w:val="000916F9"/>
    <w:rsid w:val="00091B36"/>
    <w:rsid w:val="000A0B8D"/>
    <w:rsid w:val="000A0C45"/>
    <w:rsid w:val="000A1810"/>
    <w:rsid w:val="000B559C"/>
    <w:rsid w:val="000D325A"/>
    <w:rsid w:val="000D42DE"/>
    <w:rsid w:val="000D6F5D"/>
    <w:rsid w:val="000E1080"/>
    <w:rsid w:val="000E52BB"/>
    <w:rsid w:val="000E559C"/>
    <w:rsid w:val="00111F1F"/>
    <w:rsid w:val="001141C4"/>
    <w:rsid w:val="001164C3"/>
    <w:rsid w:val="00125DA6"/>
    <w:rsid w:val="001267D4"/>
    <w:rsid w:val="00145772"/>
    <w:rsid w:val="0015173B"/>
    <w:rsid w:val="00153183"/>
    <w:rsid w:val="00153DC6"/>
    <w:rsid w:val="0016259E"/>
    <w:rsid w:val="00166947"/>
    <w:rsid w:val="00172AE1"/>
    <w:rsid w:val="001773E0"/>
    <w:rsid w:val="00181D3C"/>
    <w:rsid w:val="001827F0"/>
    <w:rsid w:val="00185B56"/>
    <w:rsid w:val="0019273A"/>
    <w:rsid w:val="001A03DC"/>
    <w:rsid w:val="001A0897"/>
    <w:rsid w:val="001A475B"/>
    <w:rsid w:val="001A5D5C"/>
    <w:rsid w:val="001B1EE2"/>
    <w:rsid w:val="001B601E"/>
    <w:rsid w:val="001C1554"/>
    <w:rsid w:val="001C1E2A"/>
    <w:rsid w:val="001C4CC0"/>
    <w:rsid w:val="001D26AD"/>
    <w:rsid w:val="001D2B93"/>
    <w:rsid w:val="001D3A0B"/>
    <w:rsid w:val="001D3EDF"/>
    <w:rsid w:val="001E1F93"/>
    <w:rsid w:val="001E2187"/>
    <w:rsid w:val="001E4EA8"/>
    <w:rsid w:val="001E73F7"/>
    <w:rsid w:val="001E7558"/>
    <w:rsid w:val="001F04B8"/>
    <w:rsid w:val="001F6292"/>
    <w:rsid w:val="0021254E"/>
    <w:rsid w:val="00217BFF"/>
    <w:rsid w:val="0023029A"/>
    <w:rsid w:val="002332EB"/>
    <w:rsid w:val="00234825"/>
    <w:rsid w:val="002410ED"/>
    <w:rsid w:val="0024163E"/>
    <w:rsid w:val="002467F5"/>
    <w:rsid w:val="00250E49"/>
    <w:rsid w:val="00251252"/>
    <w:rsid w:val="00257032"/>
    <w:rsid w:val="00265366"/>
    <w:rsid w:val="0026699F"/>
    <w:rsid w:val="0026723D"/>
    <w:rsid w:val="00272E9F"/>
    <w:rsid w:val="00285A4E"/>
    <w:rsid w:val="00287B14"/>
    <w:rsid w:val="002948BD"/>
    <w:rsid w:val="00295827"/>
    <w:rsid w:val="002A2D8D"/>
    <w:rsid w:val="002A338B"/>
    <w:rsid w:val="002B14F0"/>
    <w:rsid w:val="002B26B0"/>
    <w:rsid w:val="002B3CC0"/>
    <w:rsid w:val="002B5D1F"/>
    <w:rsid w:val="002C01B3"/>
    <w:rsid w:val="002C1C17"/>
    <w:rsid w:val="002D0D92"/>
    <w:rsid w:val="002D61CD"/>
    <w:rsid w:val="002E2827"/>
    <w:rsid w:val="002E2B74"/>
    <w:rsid w:val="002E733C"/>
    <w:rsid w:val="002F2CC7"/>
    <w:rsid w:val="00305B5F"/>
    <w:rsid w:val="0030664E"/>
    <w:rsid w:val="003113FA"/>
    <w:rsid w:val="00315981"/>
    <w:rsid w:val="00316EF5"/>
    <w:rsid w:val="0031760C"/>
    <w:rsid w:val="00320A86"/>
    <w:rsid w:val="00320DD3"/>
    <w:rsid w:val="00325DEE"/>
    <w:rsid w:val="00334375"/>
    <w:rsid w:val="00337215"/>
    <w:rsid w:val="00337539"/>
    <w:rsid w:val="00341299"/>
    <w:rsid w:val="00342344"/>
    <w:rsid w:val="00346A2E"/>
    <w:rsid w:val="003477B8"/>
    <w:rsid w:val="00347D18"/>
    <w:rsid w:val="003500E7"/>
    <w:rsid w:val="00356C69"/>
    <w:rsid w:val="00363873"/>
    <w:rsid w:val="00366130"/>
    <w:rsid w:val="00371A6B"/>
    <w:rsid w:val="003740F8"/>
    <w:rsid w:val="0037641C"/>
    <w:rsid w:val="00391788"/>
    <w:rsid w:val="00391DE8"/>
    <w:rsid w:val="00395324"/>
    <w:rsid w:val="0039539A"/>
    <w:rsid w:val="00395BE1"/>
    <w:rsid w:val="003A31C9"/>
    <w:rsid w:val="003A372C"/>
    <w:rsid w:val="003A7D06"/>
    <w:rsid w:val="003B02AF"/>
    <w:rsid w:val="003B0BAD"/>
    <w:rsid w:val="003C0044"/>
    <w:rsid w:val="003C243B"/>
    <w:rsid w:val="003C4BF0"/>
    <w:rsid w:val="003C5E6D"/>
    <w:rsid w:val="003C787D"/>
    <w:rsid w:val="003D2FC2"/>
    <w:rsid w:val="003D572C"/>
    <w:rsid w:val="003D7502"/>
    <w:rsid w:val="003E2091"/>
    <w:rsid w:val="003E714C"/>
    <w:rsid w:val="003F0F99"/>
    <w:rsid w:val="003F4A29"/>
    <w:rsid w:val="00402B28"/>
    <w:rsid w:val="00406A08"/>
    <w:rsid w:val="00412E93"/>
    <w:rsid w:val="00413942"/>
    <w:rsid w:val="00414418"/>
    <w:rsid w:val="0042187E"/>
    <w:rsid w:val="00423F05"/>
    <w:rsid w:val="00427C4A"/>
    <w:rsid w:val="0043295B"/>
    <w:rsid w:val="0043653D"/>
    <w:rsid w:val="00441601"/>
    <w:rsid w:val="004423DD"/>
    <w:rsid w:val="004433E7"/>
    <w:rsid w:val="00447F77"/>
    <w:rsid w:val="0045158B"/>
    <w:rsid w:val="00454850"/>
    <w:rsid w:val="00460D9E"/>
    <w:rsid w:val="004618E7"/>
    <w:rsid w:val="00465BF1"/>
    <w:rsid w:val="00473E68"/>
    <w:rsid w:val="00475581"/>
    <w:rsid w:val="004855CF"/>
    <w:rsid w:val="00491FD9"/>
    <w:rsid w:val="00492920"/>
    <w:rsid w:val="004979C0"/>
    <w:rsid w:val="00497A05"/>
    <w:rsid w:val="004A4B16"/>
    <w:rsid w:val="004B2C0E"/>
    <w:rsid w:val="004B422B"/>
    <w:rsid w:val="004B67CC"/>
    <w:rsid w:val="004B6D8D"/>
    <w:rsid w:val="004D1EE5"/>
    <w:rsid w:val="004E04F1"/>
    <w:rsid w:val="004E0510"/>
    <w:rsid w:val="004E2365"/>
    <w:rsid w:val="004E55FD"/>
    <w:rsid w:val="004F3634"/>
    <w:rsid w:val="004F72C3"/>
    <w:rsid w:val="00503A6B"/>
    <w:rsid w:val="00510DBC"/>
    <w:rsid w:val="00517CA9"/>
    <w:rsid w:val="0052770C"/>
    <w:rsid w:val="00530097"/>
    <w:rsid w:val="00530FAC"/>
    <w:rsid w:val="00534D4D"/>
    <w:rsid w:val="00535B22"/>
    <w:rsid w:val="00535E1D"/>
    <w:rsid w:val="005370C3"/>
    <w:rsid w:val="0054037C"/>
    <w:rsid w:val="00541917"/>
    <w:rsid w:val="00544EE2"/>
    <w:rsid w:val="005456F3"/>
    <w:rsid w:val="005476C4"/>
    <w:rsid w:val="00547E56"/>
    <w:rsid w:val="0055040B"/>
    <w:rsid w:val="0056491E"/>
    <w:rsid w:val="00567D0A"/>
    <w:rsid w:val="00582C41"/>
    <w:rsid w:val="0058708D"/>
    <w:rsid w:val="00590257"/>
    <w:rsid w:val="005949D3"/>
    <w:rsid w:val="0059713B"/>
    <w:rsid w:val="005A12F1"/>
    <w:rsid w:val="005A238B"/>
    <w:rsid w:val="005A5521"/>
    <w:rsid w:val="005B008D"/>
    <w:rsid w:val="005B2ED4"/>
    <w:rsid w:val="005C11F8"/>
    <w:rsid w:val="005C58B2"/>
    <w:rsid w:val="005D33EE"/>
    <w:rsid w:val="005E21B2"/>
    <w:rsid w:val="005E267C"/>
    <w:rsid w:val="005E3236"/>
    <w:rsid w:val="005E5B3B"/>
    <w:rsid w:val="005E5C7A"/>
    <w:rsid w:val="005E602C"/>
    <w:rsid w:val="005F239C"/>
    <w:rsid w:val="005F52BE"/>
    <w:rsid w:val="005F78F9"/>
    <w:rsid w:val="006002A3"/>
    <w:rsid w:val="00603033"/>
    <w:rsid w:val="00603E71"/>
    <w:rsid w:val="0061391C"/>
    <w:rsid w:val="00614A12"/>
    <w:rsid w:val="006176AC"/>
    <w:rsid w:val="0062533E"/>
    <w:rsid w:val="0063125C"/>
    <w:rsid w:val="00631F2B"/>
    <w:rsid w:val="00635B7F"/>
    <w:rsid w:val="006378B2"/>
    <w:rsid w:val="006518B7"/>
    <w:rsid w:val="006608E7"/>
    <w:rsid w:val="00664B7C"/>
    <w:rsid w:val="0066627A"/>
    <w:rsid w:val="0067185A"/>
    <w:rsid w:val="00680F2D"/>
    <w:rsid w:val="00684E9D"/>
    <w:rsid w:val="00684FA0"/>
    <w:rsid w:val="00687453"/>
    <w:rsid w:val="00687995"/>
    <w:rsid w:val="00690081"/>
    <w:rsid w:val="006940B6"/>
    <w:rsid w:val="006A25A6"/>
    <w:rsid w:val="006A5454"/>
    <w:rsid w:val="006A5456"/>
    <w:rsid w:val="006A5947"/>
    <w:rsid w:val="006B0B15"/>
    <w:rsid w:val="006B0ED2"/>
    <w:rsid w:val="006D10B4"/>
    <w:rsid w:val="006D79C5"/>
    <w:rsid w:val="006D7E11"/>
    <w:rsid w:val="006E238A"/>
    <w:rsid w:val="006E30BB"/>
    <w:rsid w:val="006F19B4"/>
    <w:rsid w:val="006F35DD"/>
    <w:rsid w:val="00701E87"/>
    <w:rsid w:val="0070539B"/>
    <w:rsid w:val="0070676F"/>
    <w:rsid w:val="00707262"/>
    <w:rsid w:val="007114DB"/>
    <w:rsid w:val="00711DD6"/>
    <w:rsid w:val="0071531C"/>
    <w:rsid w:val="00716808"/>
    <w:rsid w:val="0072172B"/>
    <w:rsid w:val="00721745"/>
    <w:rsid w:val="00722BEC"/>
    <w:rsid w:val="00731DE3"/>
    <w:rsid w:val="007345F4"/>
    <w:rsid w:val="0074024C"/>
    <w:rsid w:val="00742C6B"/>
    <w:rsid w:val="00743397"/>
    <w:rsid w:val="00750589"/>
    <w:rsid w:val="00751D38"/>
    <w:rsid w:val="00754B2E"/>
    <w:rsid w:val="00755B64"/>
    <w:rsid w:val="00761EFD"/>
    <w:rsid w:val="00763E93"/>
    <w:rsid w:val="00765834"/>
    <w:rsid w:val="007837D8"/>
    <w:rsid w:val="00785B71"/>
    <w:rsid w:val="00791019"/>
    <w:rsid w:val="007926DE"/>
    <w:rsid w:val="00796618"/>
    <w:rsid w:val="007A7B45"/>
    <w:rsid w:val="007A7CDB"/>
    <w:rsid w:val="007B374D"/>
    <w:rsid w:val="007B6CD4"/>
    <w:rsid w:val="007B762B"/>
    <w:rsid w:val="007C5414"/>
    <w:rsid w:val="007C6AFC"/>
    <w:rsid w:val="007C6B69"/>
    <w:rsid w:val="007D05E5"/>
    <w:rsid w:val="007D0777"/>
    <w:rsid w:val="007D0CB4"/>
    <w:rsid w:val="007E0D4C"/>
    <w:rsid w:val="007E27B3"/>
    <w:rsid w:val="007E383E"/>
    <w:rsid w:val="007E5DBE"/>
    <w:rsid w:val="007F05E8"/>
    <w:rsid w:val="007F66C9"/>
    <w:rsid w:val="00810DFF"/>
    <w:rsid w:val="00813925"/>
    <w:rsid w:val="008163BF"/>
    <w:rsid w:val="00820A87"/>
    <w:rsid w:val="00820BAC"/>
    <w:rsid w:val="008217D6"/>
    <w:rsid w:val="008236AC"/>
    <w:rsid w:val="00826DFB"/>
    <w:rsid w:val="00833567"/>
    <w:rsid w:val="008339B3"/>
    <w:rsid w:val="00833A64"/>
    <w:rsid w:val="008359D6"/>
    <w:rsid w:val="008366C5"/>
    <w:rsid w:val="00853264"/>
    <w:rsid w:val="00854E6A"/>
    <w:rsid w:val="00861D6A"/>
    <w:rsid w:val="00873AD1"/>
    <w:rsid w:val="00874D1C"/>
    <w:rsid w:val="008752FB"/>
    <w:rsid w:val="008922E6"/>
    <w:rsid w:val="008A0D9D"/>
    <w:rsid w:val="008A4907"/>
    <w:rsid w:val="008A5D34"/>
    <w:rsid w:val="008A6B41"/>
    <w:rsid w:val="008B7389"/>
    <w:rsid w:val="008B7CA7"/>
    <w:rsid w:val="008C60DE"/>
    <w:rsid w:val="008D0EDA"/>
    <w:rsid w:val="008D1C19"/>
    <w:rsid w:val="008E08A7"/>
    <w:rsid w:val="008E4F9B"/>
    <w:rsid w:val="008E55BA"/>
    <w:rsid w:val="008F032C"/>
    <w:rsid w:val="008F35BD"/>
    <w:rsid w:val="008F4AA0"/>
    <w:rsid w:val="00901827"/>
    <w:rsid w:val="00905B54"/>
    <w:rsid w:val="0090606B"/>
    <w:rsid w:val="00916A52"/>
    <w:rsid w:val="009255DF"/>
    <w:rsid w:val="00926898"/>
    <w:rsid w:val="009318F6"/>
    <w:rsid w:val="00933F37"/>
    <w:rsid w:val="00936FF8"/>
    <w:rsid w:val="009414AB"/>
    <w:rsid w:val="009424F1"/>
    <w:rsid w:val="009430AD"/>
    <w:rsid w:val="0094318A"/>
    <w:rsid w:val="009439F2"/>
    <w:rsid w:val="009447C9"/>
    <w:rsid w:val="00951280"/>
    <w:rsid w:val="00960330"/>
    <w:rsid w:val="009621B6"/>
    <w:rsid w:val="0097690B"/>
    <w:rsid w:val="00981219"/>
    <w:rsid w:val="009832A1"/>
    <w:rsid w:val="00983899"/>
    <w:rsid w:val="0098655A"/>
    <w:rsid w:val="00987A25"/>
    <w:rsid w:val="009942AA"/>
    <w:rsid w:val="00994967"/>
    <w:rsid w:val="00994CCD"/>
    <w:rsid w:val="009A1955"/>
    <w:rsid w:val="009A7DB0"/>
    <w:rsid w:val="009A7F67"/>
    <w:rsid w:val="009B0C00"/>
    <w:rsid w:val="009B1F8D"/>
    <w:rsid w:val="009B24E6"/>
    <w:rsid w:val="009B6B95"/>
    <w:rsid w:val="009C0DD5"/>
    <w:rsid w:val="009C1EF5"/>
    <w:rsid w:val="009C1FFA"/>
    <w:rsid w:val="009C37A3"/>
    <w:rsid w:val="009C741F"/>
    <w:rsid w:val="009C7AF1"/>
    <w:rsid w:val="009D0203"/>
    <w:rsid w:val="009E6876"/>
    <w:rsid w:val="009F12BE"/>
    <w:rsid w:val="009F267E"/>
    <w:rsid w:val="009F3AF2"/>
    <w:rsid w:val="00A035B7"/>
    <w:rsid w:val="00A063CA"/>
    <w:rsid w:val="00A07815"/>
    <w:rsid w:val="00A118EF"/>
    <w:rsid w:val="00A126DA"/>
    <w:rsid w:val="00A21DEE"/>
    <w:rsid w:val="00A22E4E"/>
    <w:rsid w:val="00A25D48"/>
    <w:rsid w:val="00A349E7"/>
    <w:rsid w:val="00A36851"/>
    <w:rsid w:val="00A41960"/>
    <w:rsid w:val="00A44A2D"/>
    <w:rsid w:val="00A5528D"/>
    <w:rsid w:val="00A5677E"/>
    <w:rsid w:val="00A57609"/>
    <w:rsid w:val="00A6001F"/>
    <w:rsid w:val="00A600EE"/>
    <w:rsid w:val="00A70FA4"/>
    <w:rsid w:val="00A711A3"/>
    <w:rsid w:val="00A722A7"/>
    <w:rsid w:val="00A726B2"/>
    <w:rsid w:val="00A72867"/>
    <w:rsid w:val="00A75EF6"/>
    <w:rsid w:val="00A807B5"/>
    <w:rsid w:val="00A80FCB"/>
    <w:rsid w:val="00A93346"/>
    <w:rsid w:val="00AA76BC"/>
    <w:rsid w:val="00AA79C3"/>
    <w:rsid w:val="00AB0D2E"/>
    <w:rsid w:val="00AB0FC1"/>
    <w:rsid w:val="00AB4A1E"/>
    <w:rsid w:val="00AC09FA"/>
    <w:rsid w:val="00AC58D9"/>
    <w:rsid w:val="00AC5DE8"/>
    <w:rsid w:val="00AD10E6"/>
    <w:rsid w:val="00AD30E3"/>
    <w:rsid w:val="00AD4640"/>
    <w:rsid w:val="00AE5E97"/>
    <w:rsid w:val="00AF2304"/>
    <w:rsid w:val="00AF6D63"/>
    <w:rsid w:val="00B075D1"/>
    <w:rsid w:val="00B07E81"/>
    <w:rsid w:val="00B11BD0"/>
    <w:rsid w:val="00B20364"/>
    <w:rsid w:val="00B21420"/>
    <w:rsid w:val="00B226A2"/>
    <w:rsid w:val="00B22A66"/>
    <w:rsid w:val="00B24C0E"/>
    <w:rsid w:val="00B24F09"/>
    <w:rsid w:val="00B3556B"/>
    <w:rsid w:val="00B42CC4"/>
    <w:rsid w:val="00B44B25"/>
    <w:rsid w:val="00B4532E"/>
    <w:rsid w:val="00B5069C"/>
    <w:rsid w:val="00B50D35"/>
    <w:rsid w:val="00B55847"/>
    <w:rsid w:val="00B61959"/>
    <w:rsid w:val="00B63306"/>
    <w:rsid w:val="00B66BE9"/>
    <w:rsid w:val="00B75A16"/>
    <w:rsid w:val="00B845D5"/>
    <w:rsid w:val="00B85DDE"/>
    <w:rsid w:val="00B86E09"/>
    <w:rsid w:val="00B93D0E"/>
    <w:rsid w:val="00B97B24"/>
    <w:rsid w:val="00BA0DD6"/>
    <w:rsid w:val="00BA57A2"/>
    <w:rsid w:val="00BA6B7F"/>
    <w:rsid w:val="00BB054D"/>
    <w:rsid w:val="00BB5911"/>
    <w:rsid w:val="00BB5D70"/>
    <w:rsid w:val="00BB7BEF"/>
    <w:rsid w:val="00BC3AD4"/>
    <w:rsid w:val="00BD58FF"/>
    <w:rsid w:val="00C01BB6"/>
    <w:rsid w:val="00C079AD"/>
    <w:rsid w:val="00C10F49"/>
    <w:rsid w:val="00C11867"/>
    <w:rsid w:val="00C20FAC"/>
    <w:rsid w:val="00C2251C"/>
    <w:rsid w:val="00C275D3"/>
    <w:rsid w:val="00C27C5C"/>
    <w:rsid w:val="00C30272"/>
    <w:rsid w:val="00C34040"/>
    <w:rsid w:val="00C341E9"/>
    <w:rsid w:val="00C45534"/>
    <w:rsid w:val="00C47D7D"/>
    <w:rsid w:val="00C51482"/>
    <w:rsid w:val="00C536E5"/>
    <w:rsid w:val="00C55F63"/>
    <w:rsid w:val="00C5754B"/>
    <w:rsid w:val="00C62AEC"/>
    <w:rsid w:val="00C637E9"/>
    <w:rsid w:val="00C64790"/>
    <w:rsid w:val="00C668CA"/>
    <w:rsid w:val="00C70C86"/>
    <w:rsid w:val="00C71AC9"/>
    <w:rsid w:val="00C7306E"/>
    <w:rsid w:val="00C921F5"/>
    <w:rsid w:val="00C930BA"/>
    <w:rsid w:val="00C94164"/>
    <w:rsid w:val="00C967E5"/>
    <w:rsid w:val="00CA09F6"/>
    <w:rsid w:val="00CA28C3"/>
    <w:rsid w:val="00CB01D1"/>
    <w:rsid w:val="00CB0501"/>
    <w:rsid w:val="00CB18A7"/>
    <w:rsid w:val="00CB4B99"/>
    <w:rsid w:val="00CB650F"/>
    <w:rsid w:val="00CE0B01"/>
    <w:rsid w:val="00CE5A1C"/>
    <w:rsid w:val="00CF244B"/>
    <w:rsid w:val="00CF71C6"/>
    <w:rsid w:val="00D01C88"/>
    <w:rsid w:val="00D03A16"/>
    <w:rsid w:val="00D055C4"/>
    <w:rsid w:val="00D13A76"/>
    <w:rsid w:val="00D17350"/>
    <w:rsid w:val="00D220CA"/>
    <w:rsid w:val="00D24957"/>
    <w:rsid w:val="00D27155"/>
    <w:rsid w:val="00D27EE3"/>
    <w:rsid w:val="00D331EF"/>
    <w:rsid w:val="00D37AE2"/>
    <w:rsid w:val="00D44178"/>
    <w:rsid w:val="00D44836"/>
    <w:rsid w:val="00D44D20"/>
    <w:rsid w:val="00D45254"/>
    <w:rsid w:val="00D515BC"/>
    <w:rsid w:val="00D60D6E"/>
    <w:rsid w:val="00D618FA"/>
    <w:rsid w:val="00D61C0C"/>
    <w:rsid w:val="00D84285"/>
    <w:rsid w:val="00D8448E"/>
    <w:rsid w:val="00D84559"/>
    <w:rsid w:val="00D858C2"/>
    <w:rsid w:val="00D8654E"/>
    <w:rsid w:val="00D94DA6"/>
    <w:rsid w:val="00DA00C1"/>
    <w:rsid w:val="00DA0829"/>
    <w:rsid w:val="00DA1D0F"/>
    <w:rsid w:val="00DA6FBF"/>
    <w:rsid w:val="00DB187C"/>
    <w:rsid w:val="00DB5585"/>
    <w:rsid w:val="00DB55AF"/>
    <w:rsid w:val="00DD2065"/>
    <w:rsid w:val="00DD397B"/>
    <w:rsid w:val="00DD7ACA"/>
    <w:rsid w:val="00DE012D"/>
    <w:rsid w:val="00DE28AA"/>
    <w:rsid w:val="00DF5250"/>
    <w:rsid w:val="00DF5ADA"/>
    <w:rsid w:val="00DF67C2"/>
    <w:rsid w:val="00E13CD4"/>
    <w:rsid w:val="00E1430D"/>
    <w:rsid w:val="00E17F58"/>
    <w:rsid w:val="00E2241B"/>
    <w:rsid w:val="00E239A9"/>
    <w:rsid w:val="00E306E0"/>
    <w:rsid w:val="00E40CC6"/>
    <w:rsid w:val="00E434AF"/>
    <w:rsid w:val="00E45620"/>
    <w:rsid w:val="00E47045"/>
    <w:rsid w:val="00E51808"/>
    <w:rsid w:val="00E53465"/>
    <w:rsid w:val="00E55802"/>
    <w:rsid w:val="00E6082A"/>
    <w:rsid w:val="00E637E3"/>
    <w:rsid w:val="00E65163"/>
    <w:rsid w:val="00E6642D"/>
    <w:rsid w:val="00E729FD"/>
    <w:rsid w:val="00E73884"/>
    <w:rsid w:val="00E76BB9"/>
    <w:rsid w:val="00E77553"/>
    <w:rsid w:val="00E8061D"/>
    <w:rsid w:val="00E8131F"/>
    <w:rsid w:val="00E829C2"/>
    <w:rsid w:val="00E830D8"/>
    <w:rsid w:val="00E871C1"/>
    <w:rsid w:val="00E92407"/>
    <w:rsid w:val="00E94CA7"/>
    <w:rsid w:val="00EA2C5A"/>
    <w:rsid w:val="00EA601C"/>
    <w:rsid w:val="00EB2DA5"/>
    <w:rsid w:val="00EB5461"/>
    <w:rsid w:val="00EC4C94"/>
    <w:rsid w:val="00EC57C3"/>
    <w:rsid w:val="00ED1C34"/>
    <w:rsid w:val="00ED3A0F"/>
    <w:rsid w:val="00ED7103"/>
    <w:rsid w:val="00EF0994"/>
    <w:rsid w:val="00EF37D1"/>
    <w:rsid w:val="00EF5EC0"/>
    <w:rsid w:val="00F01916"/>
    <w:rsid w:val="00F0667B"/>
    <w:rsid w:val="00F131F7"/>
    <w:rsid w:val="00F24FD2"/>
    <w:rsid w:val="00F25325"/>
    <w:rsid w:val="00F33006"/>
    <w:rsid w:val="00F33F13"/>
    <w:rsid w:val="00F346B0"/>
    <w:rsid w:val="00F40B82"/>
    <w:rsid w:val="00F41E7B"/>
    <w:rsid w:val="00F42911"/>
    <w:rsid w:val="00F447E8"/>
    <w:rsid w:val="00F4754B"/>
    <w:rsid w:val="00F5109F"/>
    <w:rsid w:val="00F523F6"/>
    <w:rsid w:val="00F54203"/>
    <w:rsid w:val="00F55D0C"/>
    <w:rsid w:val="00F566D0"/>
    <w:rsid w:val="00F57B0C"/>
    <w:rsid w:val="00F64FEA"/>
    <w:rsid w:val="00F7330F"/>
    <w:rsid w:val="00F74EEC"/>
    <w:rsid w:val="00F819DD"/>
    <w:rsid w:val="00F833A5"/>
    <w:rsid w:val="00F91DB5"/>
    <w:rsid w:val="00F924C8"/>
    <w:rsid w:val="00F935C1"/>
    <w:rsid w:val="00FA3D7C"/>
    <w:rsid w:val="00FB0BB5"/>
    <w:rsid w:val="00FB307D"/>
    <w:rsid w:val="00FB3F03"/>
    <w:rsid w:val="00FB5898"/>
    <w:rsid w:val="00FC7043"/>
    <w:rsid w:val="00FD5BA1"/>
    <w:rsid w:val="00FD6293"/>
    <w:rsid w:val="00FD7771"/>
    <w:rsid w:val="00FE1B41"/>
    <w:rsid w:val="00FE359E"/>
    <w:rsid w:val="00FE6D2C"/>
    <w:rsid w:val="00FE7784"/>
    <w:rsid w:val="00FF6C5E"/>
    <w:rsid w:val="00FF74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E69D2ED-503F-4DA5-91F5-331B74C52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1EE2"/>
    <w:rPr>
      <w:rFonts w:ascii="Arial" w:hAnsi="Arial"/>
      <w:szCs w:val="24"/>
    </w:rPr>
  </w:style>
  <w:style w:type="paragraph" w:styleId="Heading1">
    <w:name w:val="heading 1"/>
    <w:aliases w:val="shead1"/>
    <w:basedOn w:val="Normal"/>
    <w:next w:val="BodyText"/>
    <w:link w:val="Heading1Char"/>
    <w:qFormat/>
    <w:rsid w:val="00C62AEC"/>
    <w:pPr>
      <w:keepNext/>
      <w:numPr>
        <w:numId w:val="4"/>
      </w:numPr>
      <w:pBdr>
        <w:bottom w:val="single" w:sz="6" w:space="1" w:color="auto"/>
      </w:pBdr>
      <w:spacing w:before="240" w:after="60"/>
      <w:outlineLvl w:val="0"/>
    </w:pPr>
    <w:rPr>
      <w:rFonts w:cs="Arial"/>
      <w:b/>
      <w:bCs/>
      <w:caps/>
      <w:kern w:val="32"/>
      <w:sz w:val="28"/>
      <w:szCs w:val="32"/>
    </w:rPr>
  </w:style>
  <w:style w:type="paragraph" w:styleId="Heading2">
    <w:name w:val="heading 2"/>
    <w:basedOn w:val="Normal"/>
    <w:next w:val="BodyText"/>
    <w:link w:val="Heading2Char"/>
    <w:qFormat/>
    <w:rsid w:val="00C62AEC"/>
    <w:pPr>
      <w:keepNext/>
      <w:numPr>
        <w:ilvl w:val="1"/>
        <w:numId w:val="4"/>
      </w:numPr>
      <w:spacing w:before="240" w:after="60"/>
      <w:outlineLvl w:val="1"/>
    </w:pPr>
    <w:rPr>
      <w:rFonts w:cs="Arial"/>
      <w:b/>
      <w:bCs/>
      <w:iCs/>
      <w:sz w:val="24"/>
      <w:szCs w:val="28"/>
    </w:rPr>
  </w:style>
  <w:style w:type="paragraph" w:styleId="Heading3">
    <w:name w:val="heading 3"/>
    <w:basedOn w:val="Normal"/>
    <w:next w:val="BodyText"/>
    <w:autoRedefine/>
    <w:qFormat/>
    <w:rsid w:val="00687995"/>
    <w:pPr>
      <w:keepNext/>
      <w:numPr>
        <w:ilvl w:val="2"/>
        <w:numId w:val="4"/>
      </w:numPr>
      <w:tabs>
        <w:tab w:val="clear" w:pos="1440"/>
        <w:tab w:val="num" w:pos="720"/>
      </w:tabs>
      <w:spacing w:before="240" w:after="60"/>
      <w:ind w:left="720" w:hanging="720"/>
      <w:outlineLvl w:val="2"/>
    </w:pPr>
    <w:rPr>
      <w:rFonts w:cs="Arial"/>
      <w:b/>
      <w:bCs/>
      <w:szCs w:val="26"/>
    </w:rPr>
  </w:style>
  <w:style w:type="paragraph" w:styleId="Heading4">
    <w:name w:val="heading 4"/>
    <w:basedOn w:val="Normal"/>
    <w:next w:val="BodyText"/>
    <w:qFormat/>
    <w:rsid w:val="00C62AEC"/>
    <w:pPr>
      <w:keepNext/>
      <w:numPr>
        <w:ilvl w:val="3"/>
        <w:numId w:val="4"/>
      </w:numPr>
      <w:spacing w:before="120"/>
      <w:outlineLvl w:val="3"/>
    </w:pPr>
    <w:rPr>
      <w:b/>
      <w:bCs/>
      <w:szCs w:val="28"/>
    </w:rPr>
  </w:style>
  <w:style w:type="paragraph" w:styleId="Heading5">
    <w:name w:val="heading 5"/>
    <w:basedOn w:val="Normal"/>
    <w:next w:val="BodyText"/>
    <w:qFormat/>
    <w:rsid w:val="00C62AEC"/>
    <w:pPr>
      <w:keepNext/>
      <w:keepLines/>
      <w:spacing w:after="60" w:line="280" w:lineRule="exact"/>
      <w:outlineLvl w:val="4"/>
    </w:pPr>
    <w:rPr>
      <w:b/>
      <w:i/>
      <w:kern w:val="28"/>
      <w:szCs w:val="20"/>
    </w:rPr>
  </w:style>
  <w:style w:type="paragraph" w:styleId="Heading6">
    <w:name w:val="heading 6"/>
    <w:basedOn w:val="Normal"/>
    <w:next w:val="BodyText"/>
    <w:qFormat/>
    <w:rsid w:val="00C62AEC"/>
    <w:pPr>
      <w:keepNext/>
      <w:keepLines/>
      <w:spacing w:after="60" w:line="280" w:lineRule="exact"/>
      <w:outlineLvl w:val="5"/>
    </w:pPr>
    <w:rPr>
      <w:b/>
      <w:kern w:val="28"/>
      <w:sz w:val="18"/>
      <w:szCs w:val="20"/>
    </w:rPr>
  </w:style>
  <w:style w:type="paragraph" w:styleId="Heading7">
    <w:name w:val="heading 7"/>
    <w:basedOn w:val="Normal"/>
    <w:next w:val="BodyText"/>
    <w:qFormat/>
    <w:rsid w:val="00C62AEC"/>
    <w:pPr>
      <w:keepNext/>
      <w:keepLines/>
      <w:spacing w:before="240" w:after="120" w:line="280" w:lineRule="exact"/>
      <w:outlineLvl w:val="6"/>
    </w:pPr>
    <w:rPr>
      <w:kern w:val="28"/>
      <w:sz w:val="22"/>
      <w:szCs w:val="20"/>
    </w:rPr>
  </w:style>
  <w:style w:type="paragraph" w:styleId="Heading8">
    <w:name w:val="heading 8"/>
    <w:basedOn w:val="Normal"/>
    <w:next w:val="BodyText"/>
    <w:qFormat/>
    <w:rsid w:val="00C62AEC"/>
    <w:pPr>
      <w:keepNext/>
      <w:keepLines/>
      <w:spacing w:before="240" w:after="120" w:line="280" w:lineRule="exact"/>
      <w:outlineLvl w:val="7"/>
    </w:pPr>
    <w:rPr>
      <w:i/>
      <w:kern w:val="28"/>
      <w:sz w:val="22"/>
      <w:szCs w:val="20"/>
    </w:rPr>
  </w:style>
  <w:style w:type="paragraph" w:styleId="Heading9">
    <w:name w:val="heading 9"/>
    <w:basedOn w:val="Normal"/>
    <w:next w:val="BodyText"/>
    <w:qFormat/>
    <w:rsid w:val="00C62AEC"/>
    <w:pPr>
      <w:keepNext/>
      <w:keepLines/>
      <w:spacing w:before="240" w:after="120" w:line="280" w:lineRule="exact"/>
      <w:outlineLvl w:val="8"/>
    </w:pPr>
    <w:rPr>
      <w:i/>
      <w:kern w:val="28"/>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62AEC"/>
    <w:pPr>
      <w:tabs>
        <w:tab w:val="center" w:pos="4320"/>
        <w:tab w:val="right" w:pos="8640"/>
      </w:tabs>
    </w:pPr>
    <w:rPr>
      <w:sz w:val="28"/>
    </w:rPr>
  </w:style>
  <w:style w:type="paragraph" w:styleId="Footer">
    <w:name w:val="footer"/>
    <w:basedOn w:val="Normal"/>
    <w:link w:val="FooterChar"/>
    <w:uiPriority w:val="99"/>
    <w:rsid w:val="00C62AEC"/>
    <w:pPr>
      <w:tabs>
        <w:tab w:val="center" w:pos="4320"/>
        <w:tab w:val="right" w:pos="8640"/>
      </w:tabs>
    </w:pPr>
  </w:style>
  <w:style w:type="character" w:styleId="PageNumber">
    <w:name w:val="page number"/>
    <w:basedOn w:val="DefaultParagraphFont"/>
    <w:rsid w:val="00C62AEC"/>
  </w:style>
  <w:style w:type="paragraph" w:styleId="TOC1">
    <w:name w:val="toc 1"/>
    <w:basedOn w:val="Normal"/>
    <w:next w:val="Normal"/>
    <w:autoRedefine/>
    <w:uiPriority w:val="39"/>
    <w:rsid w:val="009942AA"/>
    <w:pPr>
      <w:tabs>
        <w:tab w:val="left" w:pos="480"/>
        <w:tab w:val="right" w:leader="dot" w:pos="10800"/>
      </w:tabs>
      <w:jc w:val="both"/>
    </w:pPr>
  </w:style>
  <w:style w:type="paragraph" w:styleId="TOC2">
    <w:name w:val="toc 2"/>
    <w:basedOn w:val="Normal"/>
    <w:next w:val="Normal"/>
    <w:autoRedefine/>
    <w:uiPriority w:val="39"/>
    <w:rsid w:val="009942AA"/>
    <w:pPr>
      <w:tabs>
        <w:tab w:val="left" w:pos="960"/>
        <w:tab w:val="right" w:leader="dot" w:pos="10800"/>
      </w:tabs>
      <w:ind w:left="240"/>
    </w:pPr>
  </w:style>
  <w:style w:type="paragraph" w:styleId="TOC3">
    <w:name w:val="toc 3"/>
    <w:basedOn w:val="Normal"/>
    <w:next w:val="Normal"/>
    <w:autoRedefine/>
    <w:uiPriority w:val="39"/>
    <w:rsid w:val="003A372C"/>
    <w:pPr>
      <w:tabs>
        <w:tab w:val="left" w:pos="1200"/>
        <w:tab w:val="right" w:leader="dot" w:pos="10080"/>
      </w:tabs>
      <w:ind w:left="480"/>
    </w:pPr>
  </w:style>
  <w:style w:type="paragraph" w:styleId="TOC4">
    <w:name w:val="toc 4"/>
    <w:basedOn w:val="Normal"/>
    <w:next w:val="Normal"/>
    <w:autoRedefine/>
    <w:semiHidden/>
    <w:rsid w:val="00C62AEC"/>
    <w:pPr>
      <w:ind w:left="720"/>
    </w:pPr>
  </w:style>
  <w:style w:type="paragraph" w:styleId="TOC5">
    <w:name w:val="toc 5"/>
    <w:basedOn w:val="Normal"/>
    <w:next w:val="Normal"/>
    <w:autoRedefine/>
    <w:semiHidden/>
    <w:rsid w:val="00C62AEC"/>
    <w:pPr>
      <w:ind w:left="960"/>
    </w:pPr>
  </w:style>
  <w:style w:type="paragraph" w:styleId="TOC6">
    <w:name w:val="toc 6"/>
    <w:basedOn w:val="Normal"/>
    <w:next w:val="Normal"/>
    <w:autoRedefine/>
    <w:semiHidden/>
    <w:rsid w:val="00C62AEC"/>
    <w:pPr>
      <w:ind w:left="1200"/>
    </w:pPr>
  </w:style>
  <w:style w:type="paragraph" w:styleId="TOC7">
    <w:name w:val="toc 7"/>
    <w:basedOn w:val="Normal"/>
    <w:next w:val="Normal"/>
    <w:autoRedefine/>
    <w:semiHidden/>
    <w:rsid w:val="00C62AEC"/>
    <w:pPr>
      <w:ind w:left="1440"/>
    </w:pPr>
  </w:style>
  <w:style w:type="paragraph" w:styleId="TOC8">
    <w:name w:val="toc 8"/>
    <w:basedOn w:val="Normal"/>
    <w:next w:val="Normal"/>
    <w:autoRedefine/>
    <w:semiHidden/>
    <w:rsid w:val="00C62AEC"/>
    <w:pPr>
      <w:ind w:left="1680"/>
    </w:pPr>
  </w:style>
  <w:style w:type="paragraph" w:styleId="TOC9">
    <w:name w:val="toc 9"/>
    <w:basedOn w:val="Normal"/>
    <w:next w:val="Normal"/>
    <w:autoRedefine/>
    <w:semiHidden/>
    <w:rsid w:val="00C62AEC"/>
    <w:pPr>
      <w:ind w:left="1920"/>
    </w:pPr>
  </w:style>
  <w:style w:type="character" w:styleId="Hyperlink">
    <w:name w:val="Hyperlink"/>
    <w:basedOn w:val="DefaultParagraphFont"/>
    <w:uiPriority w:val="99"/>
    <w:rsid w:val="00C62AEC"/>
    <w:rPr>
      <w:color w:val="0000FF"/>
      <w:u w:val="single"/>
    </w:rPr>
  </w:style>
  <w:style w:type="paragraph" w:customStyle="1" w:styleId="H3">
    <w:name w:val="H3"/>
    <w:basedOn w:val="Normal"/>
    <w:rsid w:val="00C62AEC"/>
    <w:pPr>
      <w:numPr>
        <w:ilvl w:val="3"/>
        <w:numId w:val="5"/>
      </w:numPr>
    </w:pPr>
  </w:style>
  <w:style w:type="paragraph" w:styleId="BodyText">
    <w:name w:val="Body Text"/>
    <w:aliases w:val="Body Text Char"/>
    <w:basedOn w:val="Normal"/>
    <w:link w:val="BodyTextChar1"/>
    <w:rsid w:val="00C62AEC"/>
    <w:pPr>
      <w:spacing w:after="120"/>
    </w:pPr>
    <w:rPr>
      <w:szCs w:val="20"/>
    </w:rPr>
  </w:style>
  <w:style w:type="paragraph" w:styleId="List2">
    <w:name w:val="List 2"/>
    <w:basedOn w:val="Normal"/>
    <w:rsid w:val="00C62AEC"/>
    <w:pPr>
      <w:ind w:left="720" w:hanging="360"/>
    </w:pPr>
  </w:style>
  <w:style w:type="paragraph" w:styleId="BodyText2">
    <w:name w:val="Body Text 2"/>
    <w:basedOn w:val="Normal"/>
    <w:rsid w:val="00C62AEC"/>
    <w:rPr>
      <w:color w:val="008000"/>
    </w:rPr>
  </w:style>
  <w:style w:type="paragraph" w:styleId="TableofAuthorities">
    <w:name w:val="table of authorities"/>
    <w:basedOn w:val="Normal"/>
    <w:next w:val="Normal"/>
    <w:semiHidden/>
    <w:rsid w:val="00C62AEC"/>
    <w:pPr>
      <w:jc w:val="center"/>
    </w:pPr>
    <w:rPr>
      <w:b/>
    </w:rPr>
  </w:style>
  <w:style w:type="paragraph" w:styleId="BodyText3">
    <w:name w:val="Body Text 3"/>
    <w:basedOn w:val="Normal"/>
    <w:rsid w:val="00C62AEC"/>
    <w:pPr>
      <w:spacing w:after="120"/>
    </w:pPr>
    <w:rPr>
      <w:sz w:val="18"/>
      <w:szCs w:val="16"/>
    </w:rPr>
  </w:style>
  <w:style w:type="paragraph" w:styleId="Title">
    <w:name w:val="Title"/>
    <w:basedOn w:val="Normal"/>
    <w:link w:val="TitleChar"/>
    <w:qFormat/>
    <w:rsid w:val="00C62AEC"/>
    <w:pPr>
      <w:spacing w:before="240" w:after="60"/>
      <w:outlineLvl w:val="0"/>
    </w:pPr>
    <w:rPr>
      <w:rFonts w:cs="Arial"/>
      <w:b/>
      <w:bCs/>
      <w:kern w:val="28"/>
      <w:sz w:val="28"/>
      <w:szCs w:val="32"/>
    </w:rPr>
  </w:style>
  <w:style w:type="character" w:customStyle="1" w:styleId="hyper1">
    <w:name w:val="hyper1"/>
    <w:basedOn w:val="DefaultParagraphFont"/>
    <w:rsid w:val="00C62AEC"/>
    <w:rPr>
      <w:rFonts w:ascii="Verdana" w:hAnsi="Verdana" w:hint="default"/>
      <w:color w:val="333333"/>
      <w:sz w:val="18"/>
      <w:szCs w:val="18"/>
    </w:rPr>
  </w:style>
  <w:style w:type="character" w:styleId="FollowedHyperlink">
    <w:name w:val="FollowedHyperlink"/>
    <w:basedOn w:val="DefaultParagraphFont"/>
    <w:rsid w:val="00C62AEC"/>
    <w:rPr>
      <w:color w:val="800080"/>
      <w:u w:val="single"/>
    </w:rPr>
  </w:style>
  <w:style w:type="paragraph" w:customStyle="1" w:styleId="Title2">
    <w:name w:val="Title2"/>
    <w:basedOn w:val="Title"/>
    <w:rsid w:val="00C62AEC"/>
    <w:pPr>
      <w:spacing w:before="0" w:after="0"/>
    </w:pPr>
    <w:rPr>
      <w:rFonts w:cs="Times New Roman"/>
      <w:bCs w:val="0"/>
      <w:szCs w:val="20"/>
    </w:rPr>
  </w:style>
  <w:style w:type="table" w:styleId="TableGrid">
    <w:name w:val="Table Grid"/>
    <w:basedOn w:val="TableNormal"/>
    <w:rsid w:val="00C62A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C62AEC"/>
    <w:rPr>
      <w:rFonts w:ascii="Tahoma" w:hAnsi="Tahoma" w:cs="Tahoma"/>
      <w:sz w:val="16"/>
      <w:szCs w:val="16"/>
    </w:rPr>
  </w:style>
  <w:style w:type="character" w:customStyle="1" w:styleId="BalloonTextChar">
    <w:name w:val="Balloon Text Char"/>
    <w:basedOn w:val="DefaultParagraphFont"/>
    <w:link w:val="BalloonText"/>
    <w:rsid w:val="00C62AEC"/>
    <w:rPr>
      <w:rFonts w:ascii="Tahoma" w:hAnsi="Tahoma" w:cs="Tahoma"/>
      <w:sz w:val="16"/>
      <w:szCs w:val="16"/>
    </w:rPr>
  </w:style>
  <w:style w:type="table" w:customStyle="1" w:styleId="LightShading-Accent11">
    <w:name w:val="Light Shading - Accent 11"/>
    <w:basedOn w:val="TableNormal"/>
    <w:uiPriority w:val="60"/>
    <w:rsid w:val="00C62A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
    <w:name w:val="Light Grid - Accent 11"/>
    <w:basedOn w:val="TableNormal"/>
    <w:uiPriority w:val="62"/>
    <w:rsid w:val="00C62AE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1">
    <w:name w:val="Light List - Accent 11"/>
    <w:basedOn w:val="TableNormal"/>
    <w:uiPriority w:val="61"/>
    <w:rsid w:val="00C62AE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C62AEC"/>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List1-Accent11">
    <w:name w:val="Medium List 1 - Accent 11"/>
    <w:basedOn w:val="TableNormal"/>
    <w:uiPriority w:val="65"/>
    <w:rsid w:val="00C62A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character" w:customStyle="1" w:styleId="TitleChar">
    <w:name w:val="Title Char"/>
    <w:basedOn w:val="DefaultParagraphFont"/>
    <w:link w:val="Title"/>
    <w:rsid w:val="00C62AEC"/>
    <w:rPr>
      <w:rFonts w:ascii="Arial" w:hAnsi="Arial" w:cs="Arial"/>
      <w:b/>
      <w:bCs/>
      <w:kern w:val="28"/>
      <w:sz w:val="28"/>
      <w:szCs w:val="32"/>
    </w:rPr>
  </w:style>
  <w:style w:type="paragraph" w:styleId="Caption">
    <w:name w:val="caption"/>
    <w:basedOn w:val="Normal"/>
    <w:next w:val="BodyText"/>
    <w:unhideWhenUsed/>
    <w:qFormat/>
    <w:rsid w:val="003E714C"/>
    <w:pPr>
      <w:spacing w:after="120"/>
      <w:jc w:val="center"/>
    </w:pPr>
    <w:rPr>
      <w:b/>
      <w:bCs/>
      <w:szCs w:val="20"/>
    </w:rPr>
  </w:style>
  <w:style w:type="character" w:customStyle="1" w:styleId="BodyTextChar1">
    <w:name w:val="Body Text Char1"/>
    <w:aliases w:val="Body Text Char Char"/>
    <w:basedOn w:val="DefaultParagraphFont"/>
    <w:link w:val="BodyText"/>
    <w:rsid w:val="001B1EE2"/>
    <w:rPr>
      <w:rFonts w:ascii="Arial" w:hAnsi="Arial"/>
    </w:rPr>
  </w:style>
  <w:style w:type="paragraph" w:styleId="FootnoteText">
    <w:name w:val="footnote text"/>
    <w:basedOn w:val="Normal"/>
    <w:link w:val="FootnoteTextChar"/>
    <w:rsid w:val="006176AC"/>
    <w:rPr>
      <w:szCs w:val="20"/>
    </w:rPr>
  </w:style>
  <w:style w:type="character" w:customStyle="1" w:styleId="FootnoteTextChar">
    <w:name w:val="Footnote Text Char"/>
    <w:basedOn w:val="DefaultParagraphFont"/>
    <w:link w:val="FootnoteText"/>
    <w:rsid w:val="006176AC"/>
    <w:rPr>
      <w:rFonts w:ascii="Arial" w:hAnsi="Arial"/>
    </w:rPr>
  </w:style>
  <w:style w:type="character" w:styleId="FootnoteReference">
    <w:name w:val="footnote reference"/>
    <w:basedOn w:val="DefaultParagraphFont"/>
    <w:rsid w:val="006176AC"/>
    <w:rPr>
      <w:vertAlign w:val="superscript"/>
    </w:rPr>
  </w:style>
  <w:style w:type="paragraph" w:customStyle="1" w:styleId="StyleBodyTextBodyTextCharRed">
    <w:name w:val="Style Body TextBody Text Char + Red"/>
    <w:basedOn w:val="BodyText"/>
    <w:rsid w:val="006D10B4"/>
    <w:rPr>
      <w:color w:val="FF0000"/>
    </w:rPr>
  </w:style>
  <w:style w:type="paragraph" w:customStyle="1" w:styleId="StyleHeading2Red">
    <w:name w:val="Style Heading 2 + Red"/>
    <w:basedOn w:val="Heading2"/>
    <w:next w:val="BodyText"/>
    <w:rsid w:val="00983899"/>
    <w:rPr>
      <w:iCs w:val="0"/>
      <w:color w:val="FF0000"/>
    </w:rPr>
  </w:style>
  <w:style w:type="paragraph" w:customStyle="1" w:styleId="StyleHeaderItalic">
    <w:name w:val="Style Header + Italic"/>
    <w:basedOn w:val="Header"/>
    <w:rsid w:val="008E55BA"/>
    <w:pPr>
      <w:pBdr>
        <w:bottom w:val="single" w:sz="4" w:space="1" w:color="auto"/>
      </w:pBdr>
      <w:spacing w:before="240" w:after="60"/>
    </w:pPr>
    <w:rPr>
      <w:i/>
      <w:iCs/>
    </w:rPr>
  </w:style>
  <w:style w:type="character" w:customStyle="1" w:styleId="HeaderChar">
    <w:name w:val="Header Char"/>
    <w:basedOn w:val="DefaultParagraphFont"/>
    <w:link w:val="Header"/>
    <w:uiPriority w:val="99"/>
    <w:rsid w:val="001164C3"/>
    <w:rPr>
      <w:rFonts w:ascii="Arial" w:hAnsi="Arial"/>
      <w:sz w:val="28"/>
      <w:szCs w:val="24"/>
    </w:rPr>
  </w:style>
  <w:style w:type="character" w:customStyle="1" w:styleId="FooterChar">
    <w:name w:val="Footer Char"/>
    <w:basedOn w:val="DefaultParagraphFont"/>
    <w:link w:val="Footer"/>
    <w:uiPriority w:val="99"/>
    <w:rsid w:val="00C341E9"/>
    <w:rPr>
      <w:rFonts w:ascii="Arial" w:hAnsi="Arial"/>
      <w:szCs w:val="24"/>
    </w:rPr>
  </w:style>
  <w:style w:type="character" w:styleId="CommentReference">
    <w:name w:val="annotation reference"/>
    <w:basedOn w:val="DefaultParagraphFont"/>
    <w:rsid w:val="00FD5BA1"/>
    <w:rPr>
      <w:sz w:val="16"/>
      <w:szCs w:val="16"/>
    </w:rPr>
  </w:style>
  <w:style w:type="paragraph" w:styleId="CommentText">
    <w:name w:val="annotation text"/>
    <w:basedOn w:val="Normal"/>
    <w:link w:val="CommentTextChar"/>
    <w:rsid w:val="00FD5BA1"/>
    <w:rPr>
      <w:szCs w:val="20"/>
    </w:rPr>
  </w:style>
  <w:style w:type="character" w:customStyle="1" w:styleId="CommentTextChar">
    <w:name w:val="Comment Text Char"/>
    <w:basedOn w:val="DefaultParagraphFont"/>
    <w:link w:val="CommentText"/>
    <w:rsid w:val="00FD5BA1"/>
    <w:rPr>
      <w:rFonts w:ascii="Arial" w:hAnsi="Arial"/>
    </w:rPr>
  </w:style>
  <w:style w:type="character" w:styleId="Strong">
    <w:name w:val="Strong"/>
    <w:basedOn w:val="DefaultParagraphFont"/>
    <w:uiPriority w:val="22"/>
    <w:qFormat/>
    <w:rsid w:val="00763E93"/>
    <w:rPr>
      <w:b/>
      <w:bCs/>
    </w:rPr>
  </w:style>
  <w:style w:type="paragraph" w:styleId="CommentSubject">
    <w:name w:val="annotation subject"/>
    <w:basedOn w:val="CommentText"/>
    <w:next w:val="CommentText"/>
    <w:link w:val="CommentSubjectChar"/>
    <w:rsid w:val="00C2251C"/>
    <w:rPr>
      <w:b/>
      <w:bCs/>
    </w:rPr>
  </w:style>
  <w:style w:type="character" w:customStyle="1" w:styleId="CommentSubjectChar">
    <w:name w:val="Comment Subject Char"/>
    <w:basedOn w:val="CommentTextChar"/>
    <w:link w:val="CommentSubject"/>
    <w:rsid w:val="00C2251C"/>
    <w:rPr>
      <w:rFonts w:ascii="Arial" w:hAnsi="Arial"/>
      <w:b/>
      <w:bCs/>
    </w:rPr>
  </w:style>
  <w:style w:type="paragraph" w:styleId="TableofFigures">
    <w:name w:val="table of figures"/>
    <w:basedOn w:val="Normal"/>
    <w:next w:val="Normal"/>
    <w:uiPriority w:val="99"/>
    <w:rsid w:val="004F72C3"/>
  </w:style>
  <w:style w:type="paragraph" w:styleId="ListParagraph">
    <w:name w:val="List Paragraph"/>
    <w:basedOn w:val="Normal"/>
    <w:uiPriority w:val="34"/>
    <w:qFormat/>
    <w:rsid w:val="005B2ED4"/>
    <w:pPr>
      <w:ind w:left="720"/>
      <w:contextualSpacing/>
    </w:pPr>
  </w:style>
  <w:style w:type="character" w:customStyle="1" w:styleId="Heading2Char">
    <w:name w:val="Heading 2 Char"/>
    <w:basedOn w:val="DefaultParagraphFont"/>
    <w:link w:val="Heading2"/>
    <w:rsid w:val="00C930BA"/>
    <w:rPr>
      <w:rFonts w:ascii="Arial" w:hAnsi="Arial" w:cs="Arial"/>
      <w:b/>
      <w:bCs/>
      <w:iCs/>
      <w:sz w:val="24"/>
      <w:szCs w:val="28"/>
    </w:rPr>
  </w:style>
  <w:style w:type="character" w:customStyle="1" w:styleId="Heading1Char">
    <w:name w:val="Heading 1 Char"/>
    <w:basedOn w:val="DefaultParagraphFont"/>
    <w:link w:val="Heading1"/>
    <w:rsid w:val="00D27155"/>
    <w:rPr>
      <w:rFonts w:ascii="Arial" w:hAnsi="Arial" w:cs="Arial"/>
      <w:b/>
      <w:bCs/>
      <w:caps/>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48622">
      <w:bodyDiv w:val="1"/>
      <w:marLeft w:val="0"/>
      <w:marRight w:val="0"/>
      <w:marTop w:val="0"/>
      <w:marBottom w:val="0"/>
      <w:divBdr>
        <w:top w:val="none" w:sz="0" w:space="0" w:color="auto"/>
        <w:left w:val="none" w:sz="0" w:space="0" w:color="auto"/>
        <w:bottom w:val="none" w:sz="0" w:space="0" w:color="auto"/>
        <w:right w:val="none" w:sz="0" w:space="0" w:color="auto"/>
      </w:divBdr>
    </w:div>
    <w:div w:id="116539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ckas\Documents\9%20-%20mobile\01-Canada\01%20-%20Currrent%20Documents\feature%20documents\BBYC%20Mobile%20Feature%20Document_04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D96454AA006D4FBDFADC046BE8270C" ma:contentTypeVersion="0" ma:contentTypeDescription="Create a new document." ma:contentTypeScope="" ma:versionID="3276d4b053e170ae20151d5c0bd617e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69676-3E61-400D-85C6-CF6BFAD049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4E375029-3A2E-4168-9E19-6B7F1AA7860A}">
  <ds:schemaRefs>
    <ds:schemaRef ds:uri="http://schemas.microsoft.com/sharepoint/v3/contenttype/forms"/>
  </ds:schemaRefs>
</ds:datastoreItem>
</file>

<file path=customXml/itemProps3.xml><?xml version="1.0" encoding="utf-8"?>
<ds:datastoreItem xmlns:ds="http://schemas.openxmlformats.org/officeDocument/2006/customXml" ds:itemID="{BB3B18A0-8A58-4F34-BDF5-0B5B94E87770}">
  <ds:schemaRefs>
    <ds:schemaRef ds:uri="http://schemas.microsoft.com/office/2006/metadata/properties"/>
  </ds:schemaRefs>
</ds:datastoreItem>
</file>

<file path=customXml/itemProps4.xml><?xml version="1.0" encoding="utf-8"?>
<ds:datastoreItem xmlns:ds="http://schemas.openxmlformats.org/officeDocument/2006/customXml" ds:itemID="{06406BD6-E06B-46F7-A56C-944595ABE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BBYC Mobile Feature Document_0402.dotx</Template>
  <TotalTime>9</TotalTime>
  <Pages>16</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eDoc</vt:lpstr>
    </vt:vector>
  </TitlesOfParts>
  <Company>Stella Nova Technologies, Inc.</Company>
  <LinksUpToDate>false</LinksUpToDate>
  <CharactersWithSpaces>21505</CharactersWithSpaces>
  <SharedDoc>false</SharedDoc>
  <HLinks>
    <vt:vector size="252" baseType="variant">
      <vt:variant>
        <vt:i4>1441844</vt:i4>
      </vt:variant>
      <vt:variant>
        <vt:i4>254</vt:i4>
      </vt:variant>
      <vt:variant>
        <vt:i4>0</vt:i4>
      </vt:variant>
      <vt:variant>
        <vt:i4>5</vt:i4>
      </vt:variant>
      <vt:variant>
        <vt:lpwstr/>
      </vt:variant>
      <vt:variant>
        <vt:lpwstr>_Toc237224347</vt:lpwstr>
      </vt:variant>
      <vt:variant>
        <vt:i4>1441844</vt:i4>
      </vt:variant>
      <vt:variant>
        <vt:i4>248</vt:i4>
      </vt:variant>
      <vt:variant>
        <vt:i4>0</vt:i4>
      </vt:variant>
      <vt:variant>
        <vt:i4>5</vt:i4>
      </vt:variant>
      <vt:variant>
        <vt:lpwstr/>
      </vt:variant>
      <vt:variant>
        <vt:lpwstr>_Toc237224346</vt:lpwstr>
      </vt:variant>
      <vt:variant>
        <vt:i4>1441844</vt:i4>
      </vt:variant>
      <vt:variant>
        <vt:i4>242</vt:i4>
      </vt:variant>
      <vt:variant>
        <vt:i4>0</vt:i4>
      </vt:variant>
      <vt:variant>
        <vt:i4>5</vt:i4>
      </vt:variant>
      <vt:variant>
        <vt:lpwstr/>
      </vt:variant>
      <vt:variant>
        <vt:lpwstr>_Toc237224345</vt:lpwstr>
      </vt:variant>
      <vt:variant>
        <vt:i4>1441844</vt:i4>
      </vt:variant>
      <vt:variant>
        <vt:i4>236</vt:i4>
      </vt:variant>
      <vt:variant>
        <vt:i4>0</vt:i4>
      </vt:variant>
      <vt:variant>
        <vt:i4>5</vt:i4>
      </vt:variant>
      <vt:variant>
        <vt:lpwstr/>
      </vt:variant>
      <vt:variant>
        <vt:lpwstr>_Toc237224344</vt:lpwstr>
      </vt:variant>
      <vt:variant>
        <vt:i4>1441844</vt:i4>
      </vt:variant>
      <vt:variant>
        <vt:i4>230</vt:i4>
      </vt:variant>
      <vt:variant>
        <vt:i4>0</vt:i4>
      </vt:variant>
      <vt:variant>
        <vt:i4>5</vt:i4>
      </vt:variant>
      <vt:variant>
        <vt:lpwstr/>
      </vt:variant>
      <vt:variant>
        <vt:lpwstr>_Toc237224343</vt:lpwstr>
      </vt:variant>
      <vt:variant>
        <vt:i4>1441844</vt:i4>
      </vt:variant>
      <vt:variant>
        <vt:i4>224</vt:i4>
      </vt:variant>
      <vt:variant>
        <vt:i4>0</vt:i4>
      </vt:variant>
      <vt:variant>
        <vt:i4>5</vt:i4>
      </vt:variant>
      <vt:variant>
        <vt:lpwstr/>
      </vt:variant>
      <vt:variant>
        <vt:lpwstr>_Toc237224342</vt:lpwstr>
      </vt:variant>
      <vt:variant>
        <vt:i4>1441844</vt:i4>
      </vt:variant>
      <vt:variant>
        <vt:i4>218</vt:i4>
      </vt:variant>
      <vt:variant>
        <vt:i4>0</vt:i4>
      </vt:variant>
      <vt:variant>
        <vt:i4>5</vt:i4>
      </vt:variant>
      <vt:variant>
        <vt:lpwstr/>
      </vt:variant>
      <vt:variant>
        <vt:lpwstr>_Toc237224341</vt:lpwstr>
      </vt:variant>
      <vt:variant>
        <vt:i4>1441844</vt:i4>
      </vt:variant>
      <vt:variant>
        <vt:i4>212</vt:i4>
      </vt:variant>
      <vt:variant>
        <vt:i4>0</vt:i4>
      </vt:variant>
      <vt:variant>
        <vt:i4>5</vt:i4>
      </vt:variant>
      <vt:variant>
        <vt:lpwstr/>
      </vt:variant>
      <vt:variant>
        <vt:lpwstr>_Toc237224340</vt:lpwstr>
      </vt:variant>
      <vt:variant>
        <vt:i4>1114164</vt:i4>
      </vt:variant>
      <vt:variant>
        <vt:i4>206</vt:i4>
      </vt:variant>
      <vt:variant>
        <vt:i4>0</vt:i4>
      </vt:variant>
      <vt:variant>
        <vt:i4>5</vt:i4>
      </vt:variant>
      <vt:variant>
        <vt:lpwstr/>
      </vt:variant>
      <vt:variant>
        <vt:lpwstr>_Toc237224339</vt:lpwstr>
      </vt:variant>
      <vt:variant>
        <vt:i4>1114164</vt:i4>
      </vt:variant>
      <vt:variant>
        <vt:i4>200</vt:i4>
      </vt:variant>
      <vt:variant>
        <vt:i4>0</vt:i4>
      </vt:variant>
      <vt:variant>
        <vt:i4>5</vt:i4>
      </vt:variant>
      <vt:variant>
        <vt:lpwstr/>
      </vt:variant>
      <vt:variant>
        <vt:lpwstr>_Toc237224338</vt:lpwstr>
      </vt:variant>
      <vt:variant>
        <vt:i4>1114164</vt:i4>
      </vt:variant>
      <vt:variant>
        <vt:i4>194</vt:i4>
      </vt:variant>
      <vt:variant>
        <vt:i4>0</vt:i4>
      </vt:variant>
      <vt:variant>
        <vt:i4>5</vt:i4>
      </vt:variant>
      <vt:variant>
        <vt:lpwstr/>
      </vt:variant>
      <vt:variant>
        <vt:lpwstr>_Toc237224337</vt:lpwstr>
      </vt:variant>
      <vt:variant>
        <vt:i4>1114164</vt:i4>
      </vt:variant>
      <vt:variant>
        <vt:i4>188</vt:i4>
      </vt:variant>
      <vt:variant>
        <vt:i4>0</vt:i4>
      </vt:variant>
      <vt:variant>
        <vt:i4>5</vt:i4>
      </vt:variant>
      <vt:variant>
        <vt:lpwstr/>
      </vt:variant>
      <vt:variant>
        <vt:lpwstr>_Toc237224336</vt:lpwstr>
      </vt:variant>
      <vt:variant>
        <vt:i4>1114164</vt:i4>
      </vt:variant>
      <vt:variant>
        <vt:i4>182</vt:i4>
      </vt:variant>
      <vt:variant>
        <vt:i4>0</vt:i4>
      </vt:variant>
      <vt:variant>
        <vt:i4>5</vt:i4>
      </vt:variant>
      <vt:variant>
        <vt:lpwstr/>
      </vt:variant>
      <vt:variant>
        <vt:lpwstr>_Toc237224335</vt:lpwstr>
      </vt:variant>
      <vt:variant>
        <vt:i4>1114164</vt:i4>
      </vt:variant>
      <vt:variant>
        <vt:i4>176</vt:i4>
      </vt:variant>
      <vt:variant>
        <vt:i4>0</vt:i4>
      </vt:variant>
      <vt:variant>
        <vt:i4>5</vt:i4>
      </vt:variant>
      <vt:variant>
        <vt:lpwstr/>
      </vt:variant>
      <vt:variant>
        <vt:lpwstr>_Toc237224334</vt:lpwstr>
      </vt:variant>
      <vt:variant>
        <vt:i4>1114164</vt:i4>
      </vt:variant>
      <vt:variant>
        <vt:i4>170</vt:i4>
      </vt:variant>
      <vt:variant>
        <vt:i4>0</vt:i4>
      </vt:variant>
      <vt:variant>
        <vt:i4>5</vt:i4>
      </vt:variant>
      <vt:variant>
        <vt:lpwstr/>
      </vt:variant>
      <vt:variant>
        <vt:lpwstr>_Toc237224333</vt:lpwstr>
      </vt:variant>
      <vt:variant>
        <vt:i4>1114164</vt:i4>
      </vt:variant>
      <vt:variant>
        <vt:i4>164</vt:i4>
      </vt:variant>
      <vt:variant>
        <vt:i4>0</vt:i4>
      </vt:variant>
      <vt:variant>
        <vt:i4>5</vt:i4>
      </vt:variant>
      <vt:variant>
        <vt:lpwstr/>
      </vt:variant>
      <vt:variant>
        <vt:lpwstr>_Toc237224332</vt:lpwstr>
      </vt:variant>
      <vt:variant>
        <vt:i4>1114164</vt:i4>
      </vt:variant>
      <vt:variant>
        <vt:i4>158</vt:i4>
      </vt:variant>
      <vt:variant>
        <vt:i4>0</vt:i4>
      </vt:variant>
      <vt:variant>
        <vt:i4>5</vt:i4>
      </vt:variant>
      <vt:variant>
        <vt:lpwstr/>
      </vt:variant>
      <vt:variant>
        <vt:lpwstr>_Toc237224331</vt:lpwstr>
      </vt:variant>
      <vt:variant>
        <vt:i4>1114164</vt:i4>
      </vt:variant>
      <vt:variant>
        <vt:i4>152</vt:i4>
      </vt:variant>
      <vt:variant>
        <vt:i4>0</vt:i4>
      </vt:variant>
      <vt:variant>
        <vt:i4>5</vt:i4>
      </vt:variant>
      <vt:variant>
        <vt:lpwstr/>
      </vt:variant>
      <vt:variant>
        <vt:lpwstr>_Toc237224330</vt:lpwstr>
      </vt:variant>
      <vt:variant>
        <vt:i4>1048628</vt:i4>
      </vt:variant>
      <vt:variant>
        <vt:i4>146</vt:i4>
      </vt:variant>
      <vt:variant>
        <vt:i4>0</vt:i4>
      </vt:variant>
      <vt:variant>
        <vt:i4>5</vt:i4>
      </vt:variant>
      <vt:variant>
        <vt:lpwstr/>
      </vt:variant>
      <vt:variant>
        <vt:lpwstr>_Toc237224329</vt:lpwstr>
      </vt:variant>
      <vt:variant>
        <vt:i4>1048628</vt:i4>
      </vt:variant>
      <vt:variant>
        <vt:i4>140</vt:i4>
      </vt:variant>
      <vt:variant>
        <vt:i4>0</vt:i4>
      </vt:variant>
      <vt:variant>
        <vt:i4>5</vt:i4>
      </vt:variant>
      <vt:variant>
        <vt:lpwstr/>
      </vt:variant>
      <vt:variant>
        <vt:lpwstr>_Toc237224328</vt:lpwstr>
      </vt:variant>
      <vt:variant>
        <vt:i4>1048628</vt:i4>
      </vt:variant>
      <vt:variant>
        <vt:i4>134</vt:i4>
      </vt:variant>
      <vt:variant>
        <vt:i4>0</vt:i4>
      </vt:variant>
      <vt:variant>
        <vt:i4>5</vt:i4>
      </vt:variant>
      <vt:variant>
        <vt:lpwstr/>
      </vt:variant>
      <vt:variant>
        <vt:lpwstr>_Toc237224327</vt:lpwstr>
      </vt:variant>
      <vt:variant>
        <vt:i4>1048628</vt:i4>
      </vt:variant>
      <vt:variant>
        <vt:i4>128</vt:i4>
      </vt:variant>
      <vt:variant>
        <vt:i4>0</vt:i4>
      </vt:variant>
      <vt:variant>
        <vt:i4>5</vt:i4>
      </vt:variant>
      <vt:variant>
        <vt:lpwstr/>
      </vt:variant>
      <vt:variant>
        <vt:lpwstr>_Toc237224326</vt:lpwstr>
      </vt:variant>
      <vt:variant>
        <vt:i4>1048628</vt:i4>
      </vt:variant>
      <vt:variant>
        <vt:i4>122</vt:i4>
      </vt:variant>
      <vt:variant>
        <vt:i4>0</vt:i4>
      </vt:variant>
      <vt:variant>
        <vt:i4>5</vt:i4>
      </vt:variant>
      <vt:variant>
        <vt:lpwstr/>
      </vt:variant>
      <vt:variant>
        <vt:lpwstr>_Toc237224325</vt:lpwstr>
      </vt:variant>
      <vt:variant>
        <vt:i4>1048628</vt:i4>
      </vt:variant>
      <vt:variant>
        <vt:i4>116</vt:i4>
      </vt:variant>
      <vt:variant>
        <vt:i4>0</vt:i4>
      </vt:variant>
      <vt:variant>
        <vt:i4>5</vt:i4>
      </vt:variant>
      <vt:variant>
        <vt:lpwstr/>
      </vt:variant>
      <vt:variant>
        <vt:lpwstr>_Toc237224324</vt:lpwstr>
      </vt:variant>
      <vt:variant>
        <vt:i4>1048628</vt:i4>
      </vt:variant>
      <vt:variant>
        <vt:i4>110</vt:i4>
      </vt:variant>
      <vt:variant>
        <vt:i4>0</vt:i4>
      </vt:variant>
      <vt:variant>
        <vt:i4>5</vt:i4>
      </vt:variant>
      <vt:variant>
        <vt:lpwstr/>
      </vt:variant>
      <vt:variant>
        <vt:lpwstr>_Toc237224323</vt:lpwstr>
      </vt:variant>
      <vt:variant>
        <vt:i4>1048628</vt:i4>
      </vt:variant>
      <vt:variant>
        <vt:i4>104</vt:i4>
      </vt:variant>
      <vt:variant>
        <vt:i4>0</vt:i4>
      </vt:variant>
      <vt:variant>
        <vt:i4>5</vt:i4>
      </vt:variant>
      <vt:variant>
        <vt:lpwstr/>
      </vt:variant>
      <vt:variant>
        <vt:lpwstr>_Toc237224322</vt:lpwstr>
      </vt:variant>
      <vt:variant>
        <vt:i4>1048628</vt:i4>
      </vt:variant>
      <vt:variant>
        <vt:i4>98</vt:i4>
      </vt:variant>
      <vt:variant>
        <vt:i4>0</vt:i4>
      </vt:variant>
      <vt:variant>
        <vt:i4>5</vt:i4>
      </vt:variant>
      <vt:variant>
        <vt:lpwstr/>
      </vt:variant>
      <vt:variant>
        <vt:lpwstr>_Toc237224321</vt:lpwstr>
      </vt:variant>
      <vt:variant>
        <vt:i4>1048628</vt:i4>
      </vt:variant>
      <vt:variant>
        <vt:i4>92</vt:i4>
      </vt:variant>
      <vt:variant>
        <vt:i4>0</vt:i4>
      </vt:variant>
      <vt:variant>
        <vt:i4>5</vt:i4>
      </vt:variant>
      <vt:variant>
        <vt:lpwstr/>
      </vt:variant>
      <vt:variant>
        <vt:lpwstr>_Toc237224320</vt:lpwstr>
      </vt:variant>
      <vt:variant>
        <vt:i4>1245236</vt:i4>
      </vt:variant>
      <vt:variant>
        <vt:i4>86</vt:i4>
      </vt:variant>
      <vt:variant>
        <vt:i4>0</vt:i4>
      </vt:variant>
      <vt:variant>
        <vt:i4>5</vt:i4>
      </vt:variant>
      <vt:variant>
        <vt:lpwstr/>
      </vt:variant>
      <vt:variant>
        <vt:lpwstr>_Toc237224319</vt:lpwstr>
      </vt:variant>
      <vt:variant>
        <vt:i4>1245236</vt:i4>
      </vt:variant>
      <vt:variant>
        <vt:i4>80</vt:i4>
      </vt:variant>
      <vt:variant>
        <vt:i4>0</vt:i4>
      </vt:variant>
      <vt:variant>
        <vt:i4>5</vt:i4>
      </vt:variant>
      <vt:variant>
        <vt:lpwstr/>
      </vt:variant>
      <vt:variant>
        <vt:lpwstr>_Toc237224318</vt:lpwstr>
      </vt:variant>
      <vt:variant>
        <vt:i4>1245236</vt:i4>
      </vt:variant>
      <vt:variant>
        <vt:i4>74</vt:i4>
      </vt:variant>
      <vt:variant>
        <vt:i4>0</vt:i4>
      </vt:variant>
      <vt:variant>
        <vt:i4>5</vt:i4>
      </vt:variant>
      <vt:variant>
        <vt:lpwstr/>
      </vt:variant>
      <vt:variant>
        <vt:lpwstr>_Toc237224317</vt:lpwstr>
      </vt:variant>
      <vt:variant>
        <vt:i4>1245236</vt:i4>
      </vt:variant>
      <vt:variant>
        <vt:i4>68</vt:i4>
      </vt:variant>
      <vt:variant>
        <vt:i4>0</vt:i4>
      </vt:variant>
      <vt:variant>
        <vt:i4>5</vt:i4>
      </vt:variant>
      <vt:variant>
        <vt:lpwstr/>
      </vt:variant>
      <vt:variant>
        <vt:lpwstr>_Toc237224316</vt:lpwstr>
      </vt:variant>
      <vt:variant>
        <vt:i4>1245236</vt:i4>
      </vt:variant>
      <vt:variant>
        <vt:i4>62</vt:i4>
      </vt:variant>
      <vt:variant>
        <vt:i4>0</vt:i4>
      </vt:variant>
      <vt:variant>
        <vt:i4>5</vt:i4>
      </vt:variant>
      <vt:variant>
        <vt:lpwstr/>
      </vt:variant>
      <vt:variant>
        <vt:lpwstr>_Toc237224315</vt:lpwstr>
      </vt:variant>
      <vt:variant>
        <vt:i4>1245236</vt:i4>
      </vt:variant>
      <vt:variant>
        <vt:i4>56</vt:i4>
      </vt:variant>
      <vt:variant>
        <vt:i4>0</vt:i4>
      </vt:variant>
      <vt:variant>
        <vt:i4>5</vt:i4>
      </vt:variant>
      <vt:variant>
        <vt:lpwstr/>
      </vt:variant>
      <vt:variant>
        <vt:lpwstr>_Toc237224314</vt:lpwstr>
      </vt:variant>
      <vt:variant>
        <vt:i4>1245236</vt:i4>
      </vt:variant>
      <vt:variant>
        <vt:i4>50</vt:i4>
      </vt:variant>
      <vt:variant>
        <vt:i4>0</vt:i4>
      </vt:variant>
      <vt:variant>
        <vt:i4>5</vt:i4>
      </vt:variant>
      <vt:variant>
        <vt:lpwstr/>
      </vt:variant>
      <vt:variant>
        <vt:lpwstr>_Toc237224313</vt:lpwstr>
      </vt:variant>
      <vt:variant>
        <vt:i4>1245236</vt:i4>
      </vt:variant>
      <vt:variant>
        <vt:i4>44</vt:i4>
      </vt:variant>
      <vt:variant>
        <vt:i4>0</vt:i4>
      </vt:variant>
      <vt:variant>
        <vt:i4>5</vt:i4>
      </vt:variant>
      <vt:variant>
        <vt:lpwstr/>
      </vt:variant>
      <vt:variant>
        <vt:lpwstr>_Toc237224312</vt:lpwstr>
      </vt:variant>
      <vt:variant>
        <vt:i4>1245236</vt:i4>
      </vt:variant>
      <vt:variant>
        <vt:i4>38</vt:i4>
      </vt:variant>
      <vt:variant>
        <vt:i4>0</vt:i4>
      </vt:variant>
      <vt:variant>
        <vt:i4>5</vt:i4>
      </vt:variant>
      <vt:variant>
        <vt:lpwstr/>
      </vt:variant>
      <vt:variant>
        <vt:lpwstr>_Toc237224311</vt:lpwstr>
      </vt:variant>
      <vt:variant>
        <vt:i4>1245236</vt:i4>
      </vt:variant>
      <vt:variant>
        <vt:i4>32</vt:i4>
      </vt:variant>
      <vt:variant>
        <vt:i4>0</vt:i4>
      </vt:variant>
      <vt:variant>
        <vt:i4>5</vt:i4>
      </vt:variant>
      <vt:variant>
        <vt:lpwstr/>
      </vt:variant>
      <vt:variant>
        <vt:lpwstr>_Toc237224310</vt:lpwstr>
      </vt:variant>
      <vt:variant>
        <vt:i4>1179700</vt:i4>
      </vt:variant>
      <vt:variant>
        <vt:i4>26</vt:i4>
      </vt:variant>
      <vt:variant>
        <vt:i4>0</vt:i4>
      </vt:variant>
      <vt:variant>
        <vt:i4>5</vt:i4>
      </vt:variant>
      <vt:variant>
        <vt:lpwstr/>
      </vt:variant>
      <vt:variant>
        <vt:lpwstr>_Toc237224309</vt:lpwstr>
      </vt:variant>
      <vt:variant>
        <vt:i4>1179700</vt:i4>
      </vt:variant>
      <vt:variant>
        <vt:i4>20</vt:i4>
      </vt:variant>
      <vt:variant>
        <vt:i4>0</vt:i4>
      </vt:variant>
      <vt:variant>
        <vt:i4>5</vt:i4>
      </vt:variant>
      <vt:variant>
        <vt:lpwstr/>
      </vt:variant>
      <vt:variant>
        <vt:lpwstr>_Toc237224308</vt:lpwstr>
      </vt:variant>
      <vt:variant>
        <vt:i4>1179700</vt:i4>
      </vt:variant>
      <vt:variant>
        <vt:i4>14</vt:i4>
      </vt:variant>
      <vt:variant>
        <vt:i4>0</vt:i4>
      </vt:variant>
      <vt:variant>
        <vt:i4>5</vt:i4>
      </vt:variant>
      <vt:variant>
        <vt:lpwstr/>
      </vt:variant>
      <vt:variant>
        <vt:lpwstr>_Toc237224307</vt:lpwstr>
      </vt:variant>
      <vt:variant>
        <vt:i4>1179700</vt:i4>
      </vt:variant>
      <vt:variant>
        <vt:i4>8</vt:i4>
      </vt:variant>
      <vt:variant>
        <vt:i4>0</vt:i4>
      </vt:variant>
      <vt:variant>
        <vt:i4>5</vt:i4>
      </vt:variant>
      <vt:variant>
        <vt:lpwstr/>
      </vt:variant>
      <vt:variant>
        <vt:lpwstr>_Toc237224306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eDoc</dc:title>
  <dc:creator>alackas</dc:creator>
  <cp:lastModifiedBy>Amy Byers</cp:lastModifiedBy>
  <cp:revision>3</cp:revision>
  <cp:lastPrinted>2009-04-22T19:36:00Z</cp:lastPrinted>
  <dcterms:created xsi:type="dcterms:W3CDTF">2014-09-10T18:35:00Z</dcterms:created>
  <dcterms:modified xsi:type="dcterms:W3CDTF">2014-09-10T18:44:00Z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0x0101008DD96454AA006D4FBDFADC046BE8270C</vt:lpwstr>
  </property>
</Properties>
</file>